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9EFA8EB" w14:textId="31099D26" w:rsidR="00D15387" w:rsidRDefault="00181358" w:rsidP="00D15387">
      <w:pPr>
        <w:tabs>
          <w:tab w:val="left" w:pos="1740"/>
        </w:tabs>
      </w:pPr>
      <w:ins w:id="0" w:author="Fernando Pereira Viana" w:date="2019-07-05T13:38:00Z">
        <w:r w:rsidRPr="00181358">
          <w:rPr>
            <w:rFonts w:ascii="Stone Sans Semi Bold" w:eastAsia="Adobe Gothic Std B" w:hAnsi="Stone Sans Semi Bold"/>
            <w:noProof/>
            <w:color w:val="FFFFFF" w:themeColor="background1"/>
            <w:sz w:val="84"/>
            <w:szCs w:val="84"/>
            <w:lang w:eastAsia="pt-BR"/>
          </w:rPr>
          <mc:AlternateContent>
            <mc:Choice Requires="wps">
              <w:drawing>
                <wp:anchor distT="45720" distB="45720" distL="114300" distR="114300" simplePos="0" relativeHeight="251667456" behindDoc="0" locked="0" layoutInCell="1" allowOverlap="1" wp14:anchorId="3B28D434" wp14:editId="1DFECA87">
                  <wp:simplePos x="0" y="0"/>
                  <wp:positionH relativeFrom="column">
                    <wp:posOffset>2581910</wp:posOffset>
                  </wp:positionH>
                  <wp:positionV relativeFrom="paragraph">
                    <wp:posOffset>3175</wp:posOffset>
                  </wp:positionV>
                  <wp:extent cx="2941955" cy="874395"/>
                  <wp:effectExtent l="0" t="0" r="0" b="1905"/>
                  <wp:wrapSquare wrapText="bothSides"/>
                  <wp:docPr id="5" name="Caixa de Texto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941955" cy="874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9A110F" w14:textId="77777777" w:rsidR="00181358" w:rsidRPr="00BB0588" w:rsidRDefault="00181358" w:rsidP="00043E0D">
                              <w:pPr>
                                <w:spacing w:after="0"/>
                                <w:rPr>
                                  <w:sz w:val="28"/>
                                </w:rPr>
                              </w:pPr>
                              <w:r w:rsidRPr="00BB0588">
                                <w:rPr>
                                  <w:sz w:val="28"/>
                                </w:rPr>
                                <w:t>DIRETORIA-GERAL</w:t>
                              </w:r>
                            </w:p>
                            <w:p w14:paraId="498D58DF" w14:textId="77777777" w:rsidR="00181358" w:rsidRPr="00BB0588" w:rsidRDefault="00181358" w:rsidP="00043E0D">
                              <w:pPr>
                                <w:spacing w:after="0"/>
                                <w:rPr>
                                  <w:sz w:val="28"/>
                                </w:rPr>
                              </w:pPr>
                              <w:r w:rsidRPr="00BB0588">
                                <w:rPr>
                                  <w:sz w:val="28"/>
                                </w:rPr>
                                <w:t>Assessoria de Projetos e Gestão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 xmlns:w15="http://schemas.microsoft.com/office/word/2012/wordml">
              <w:pict>
                <v:shapetype w14:anchorId="3B28D434"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2" o:spid="_x0000_s1026" type="#_x0000_t202" style="position:absolute;margin-left:203.3pt;margin-top:.25pt;width:231.65pt;height:68.8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" filled="f" stroked="f">
                  <v:textbox>
                    <w:txbxContent>
                      <w:p w14:paraId="789A110F" w14:textId="77777777" w:rsidR="00181358" w:rsidRPr="00BB0588" w:rsidRDefault="00181358" w:rsidP="00043E0D">
                        <w:pPr>
                          <w:spacing w:after="0"/>
                          <w:rPr>
                            <w:sz w:val="28"/>
                          </w:rPr>
                        </w:pPr>
                        <w:r w:rsidRPr="00BB0588">
                          <w:rPr>
                            <w:sz w:val="28"/>
                          </w:rPr>
                          <w:t>DIRETORIA-GERAL</w:t>
                        </w:r>
                      </w:p>
                      <w:p w14:paraId="498D58DF" w14:textId="77777777" w:rsidR="00181358" w:rsidRPr="00BB0588" w:rsidRDefault="00181358" w:rsidP="00043E0D">
                        <w:pPr>
                          <w:spacing w:after="0"/>
                          <w:rPr>
                            <w:sz w:val="28"/>
                          </w:rPr>
                        </w:pPr>
                        <w:r w:rsidRPr="00BB0588">
                          <w:rPr>
                            <w:sz w:val="28"/>
                          </w:rPr>
                          <w:t>Assessoria de Projetos e Gestão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</w:ins>
    </w:p>
    <w:p w14:paraId="7A302CD7" w14:textId="77777777" w:rsidR="00D15387" w:rsidRDefault="00D15387" w:rsidP="00D15387">
      <w:pPr>
        <w:jc w:val="center"/>
        <w:rPr>
          <w:rFonts w:ascii="Stone Sans Semi Bold" w:eastAsia="Adobe Gothic Std B" w:hAnsi="Stone Sans Semi Bold"/>
          <w:color w:val="FFFFFF" w:themeColor="background1"/>
          <w:sz w:val="72"/>
          <w:szCs w:val="96"/>
        </w:rPr>
      </w:pPr>
    </w:p>
    <w:p w14:paraId="25351C7C" w14:textId="77777777" w:rsidR="00D15387" w:rsidRDefault="00D15387" w:rsidP="00D15387">
      <w:pPr>
        <w:jc w:val="center"/>
        <w:rPr>
          <w:rFonts w:ascii="Stone Sans Semi Bold" w:eastAsia="Adobe Gothic Std B" w:hAnsi="Stone Sans Semi Bold"/>
          <w:color w:val="FFFFFF" w:themeColor="background1"/>
          <w:sz w:val="72"/>
          <w:szCs w:val="96"/>
        </w:rPr>
      </w:pPr>
    </w:p>
    <w:p w14:paraId="01927593" w14:textId="77777777" w:rsidR="00D15387" w:rsidRDefault="00D15387" w:rsidP="00D15387">
      <w:pPr>
        <w:jc w:val="center"/>
        <w:rPr>
          <w:rFonts w:ascii="Stone Sans Semi Bold" w:eastAsia="Adobe Gothic Std B" w:hAnsi="Stone Sans Semi Bold"/>
          <w:color w:val="FFFFFF" w:themeColor="background1"/>
          <w:sz w:val="72"/>
          <w:szCs w:val="96"/>
        </w:rPr>
      </w:pPr>
    </w:p>
    <w:p w14:paraId="6AB5488A" w14:textId="77777777" w:rsidR="00D15387" w:rsidRDefault="00D15387" w:rsidP="00D15387">
      <w:pPr>
        <w:jc w:val="center"/>
        <w:rPr>
          <w:rFonts w:ascii="Stone Sans Semi Bold" w:eastAsia="Adobe Gothic Std B" w:hAnsi="Stone Sans Semi Bold"/>
          <w:color w:val="FFFFFF" w:themeColor="background1"/>
          <w:sz w:val="72"/>
          <w:szCs w:val="96"/>
        </w:rPr>
      </w:pPr>
    </w:p>
    <w:p w14:paraId="47ACC28E" w14:textId="263998FC" w:rsidR="00D15387" w:rsidRPr="00510388" w:rsidRDefault="00D15387" w:rsidP="00D15387">
      <w:pPr>
        <w:jc w:val="center"/>
        <w:rPr>
          <w:rFonts w:ascii="Stone Sans Semi Bold" w:eastAsia="Adobe Gothic Std B" w:hAnsi="Stone Sans Semi Bold"/>
          <w:color w:val="385623" w:themeColor="accent6" w:themeShade="80"/>
          <w:sz w:val="84"/>
          <w:szCs w:val="84"/>
        </w:rPr>
      </w:pPr>
      <w:r w:rsidRPr="00510388">
        <w:rPr>
          <w:rFonts w:ascii="Stone Sans Semi Bold" w:eastAsia="Adobe Gothic Std B" w:hAnsi="Stone Sans Semi Bold"/>
          <w:noProof/>
          <w:color w:val="385623" w:themeColor="accent6" w:themeShade="80"/>
          <w:sz w:val="84"/>
          <w:szCs w:val="84"/>
          <w:lang w:eastAsia="pt-BR"/>
        </w:rPr>
        <w:drawing>
          <wp:anchor distT="0" distB="0" distL="114300" distR="114300" simplePos="0" relativeHeight="251660288" behindDoc="1" locked="1" layoutInCell="1" allowOverlap="1" wp14:anchorId="5F829F3A" wp14:editId="0AAEB25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71105" cy="10696575"/>
            <wp:effectExtent l="0" t="0" r="0" b="0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rtboard 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6386" cy="10703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7EE0" w:rsidRPr="00510388">
        <w:rPr>
          <w:rFonts w:ascii="Stone Sans Semi Bold" w:eastAsia="Adobe Gothic Std B" w:hAnsi="Stone Sans Semi Bold"/>
          <w:noProof/>
          <w:color w:val="385623" w:themeColor="accent6" w:themeShade="80"/>
          <w:sz w:val="84"/>
          <w:szCs w:val="84"/>
          <w:lang w:eastAsia="pt-BR"/>
        </w:rPr>
        <w:t>Relatório</w:t>
      </w:r>
    </w:p>
    <w:p w14:paraId="3E0900BB" w14:textId="7D337C49" w:rsidR="00BB0588" w:rsidRPr="00510388" w:rsidRDefault="00357EE0" w:rsidP="00D15387">
      <w:pPr>
        <w:jc w:val="center"/>
        <w:rPr>
          <w:rFonts w:ascii="Stone Sans Semi Bold" w:eastAsia="Adobe Gothic Std B" w:hAnsi="Stone Sans Semi Bold"/>
          <w:color w:val="385623" w:themeColor="accent6" w:themeShade="80"/>
          <w:sz w:val="50"/>
          <w:szCs w:val="84"/>
        </w:rPr>
      </w:pPr>
      <w:proofErr w:type="spellStart"/>
      <w:r w:rsidRPr="00510388">
        <w:rPr>
          <w:rFonts w:ascii="Stone Sans Semi Bold" w:eastAsia="Adobe Gothic Std B" w:hAnsi="Stone Sans Semi Bold"/>
          <w:i/>
          <w:color w:val="385623" w:themeColor="accent6" w:themeShade="80"/>
          <w:sz w:val="50"/>
          <w:szCs w:val="84"/>
        </w:rPr>
        <w:t>Squad</w:t>
      </w:r>
      <w:proofErr w:type="spellEnd"/>
      <w:r w:rsidRPr="00510388">
        <w:rPr>
          <w:rFonts w:ascii="Stone Sans Semi Bold" w:eastAsia="Adobe Gothic Std B" w:hAnsi="Stone Sans Semi Bold"/>
          <w:color w:val="385623" w:themeColor="accent6" w:themeShade="80"/>
          <w:sz w:val="50"/>
          <w:szCs w:val="84"/>
        </w:rPr>
        <w:t xml:space="preserve">: </w:t>
      </w:r>
      <w:r w:rsidR="00235F06" w:rsidRPr="00510388">
        <w:rPr>
          <w:rFonts w:ascii="Stone Sans Semi Bold" w:eastAsia="Adobe Gothic Std B" w:hAnsi="Stone Sans Semi Bold"/>
          <w:i/>
          <w:color w:val="385623" w:themeColor="accent6" w:themeShade="80"/>
          <w:sz w:val="50"/>
          <w:szCs w:val="84"/>
        </w:rPr>
        <w:t>Secretaria da Presidência</w:t>
      </w:r>
      <w:r w:rsidR="00181358" w:rsidRPr="00510388">
        <w:rPr>
          <w:rFonts w:ascii="Stone Sans Semi Bold" w:eastAsia="Adobe Gothic Std B" w:hAnsi="Stone Sans Semi Bold"/>
          <w:color w:val="385623" w:themeColor="accent6" w:themeShade="80"/>
          <w:sz w:val="50"/>
          <w:szCs w:val="84"/>
        </w:rPr>
        <w:t xml:space="preserve"> </w:t>
      </w:r>
    </w:p>
    <w:p w14:paraId="49B0A085" w14:textId="7B917E30" w:rsidR="00181358" w:rsidRPr="00510388" w:rsidRDefault="00235F06" w:rsidP="00D15387">
      <w:pPr>
        <w:jc w:val="center"/>
        <w:rPr>
          <w:rFonts w:ascii="Stone Sans Semi Bold" w:eastAsia="Adobe Gothic Std B" w:hAnsi="Stone Sans Semi Bold"/>
          <w:color w:val="385623" w:themeColor="accent6" w:themeShade="80"/>
          <w:sz w:val="50"/>
          <w:szCs w:val="84"/>
        </w:rPr>
      </w:pPr>
      <w:r w:rsidRPr="00510388">
        <w:rPr>
          <w:rFonts w:ascii="Stone Sans Semi Bold" w:eastAsia="Adobe Gothic Std B" w:hAnsi="Stone Sans Semi Bold"/>
          <w:color w:val="385623" w:themeColor="accent6" w:themeShade="80"/>
          <w:sz w:val="50"/>
          <w:szCs w:val="84"/>
        </w:rPr>
        <w:t>13</w:t>
      </w:r>
      <w:r w:rsidR="00181358" w:rsidRPr="00510388">
        <w:rPr>
          <w:rFonts w:ascii="Stone Sans Semi Bold" w:eastAsia="Adobe Gothic Std B" w:hAnsi="Stone Sans Semi Bold"/>
          <w:color w:val="385623" w:themeColor="accent6" w:themeShade="80"/>
          <w:sz w:val="50"/>
          <w:szCs w:val="84"/>
        </w:rPr>
        <w:t xml:space="preserve"> e </w:t>
      </w:r>
      <w:r w:rsidRPr="00510388">
        <w:rPr>
          <w:rFonts w:ascii="Stone Sans Semi Bold" w:eastAsia="Adobe Gothic Std B" w:hAnsi="Stone Sans Semi Bold"/>
          <w:color w:val="385623" w:themeColor="accent6" w:themeShade="80"/>
          <w:sz w:val="50"/>
          <w:szCs w:val="84"/>
        </w:rPr>
        <w:t>16</w:t>
      </w:r>
      <w:r w:rsidR="00181358" w:rsidRPr="00510388">
        <w:rPr>
          <w:rFonts w:ascii="Stone Sans Semi Bold" w:eastAsia="Adobe Gothic Std B" w:hAnsi="Stone Sans Semi Bold"/>
          <w:color w:val="385623" w:themeColor="accent6" w:themeShade="80"/>
          <w:sz w:val="50"/>
          <w:szCs w:val="84"/>
        </w:rPr>
        <w:t xml:space="preserve"> de </w:t>
      </w:r>
      <w:r w:rsidRPr="00510388">
        <w:rPr>
          <w:rFonts w:ascii="Stone Sans Semi Bold" w:eastAsia="Adobe Gothic Std B" w:hAnsi="Stone Sans Semi Bold"/>
          <w:color w:val="385623" w:themeColor="accent6" w:themeShade="80"/>
          <w:sz w:val="50"/>
          <w:szCs w:val="84"/>
        </w:rPr>
        <w:t>setembro</w:t>
      </w:r>
      <w:r w:rsidR="00181358" w:rsidRPr="00510388">
        <w:rPr>
          <w:rFonts w:ascii="Stone Sans Semi Bold" w:eastAsia="Adobe Gothic Std B" w:hAnsi="Stone Sans Semi Bold"/>
          <w:color w:val="385623" w:themeColor="accent6" w:themeShade="80"/>
          <w:sz w:val="50"/>
          <w:szCs w:val="84"/>
        </w:rPr>
        <w:t xml:space="preserve"> de 2019</w:t>
      </w:r>
    </w:p>
    <w:p w14:paraId="68FC89CD" w14:textId="77777777" w:rsidR="0005224C" w:rsidRDefault="0005224C" w:rsidP="0005224C">
      <w:pPr>
        <w:rPr>
          <w:rFonts w:ascii="Stone Sans Semi Bold" w:eastAsia="Adobe Gothic Std B" w:hAnsi="Stone Sans Semi Bold"/>
          <w:color w:val="FFFFFF" w:themeColor="background1"/>
          <w:sz w:val="50"/>
          <w:szCs w:val="84"/>
        </w:rPr>
      </w:pPr>
    </w:p>
    <w:p w14:paraId="3B3F7043" w14:textId="77777777" w:rsidR="0005224C" w:rsidRDefault="0005224C" w:rsidP="0005224C">
      <w:pPr>
        <w:rPr>
          <w:rFonts w:ascii="Stone Sans Semi Bold" w:eastAsia="Adobe Gothic Std B" w:hAnsi="Stone Sans Semi Bold"/>
          <w:color w:val="FFFFFF" w:themeColor="background1"/>
          <w:sz w:val="50"/>
          <w:szCs w:val="84"/>
        </w:rPr>
      </w:pPr>
    </w:p>
    <w:p w14:paraId="0BC29EAC" w14:textId="77777777" w:rsidR="0005224C" w:rsidRDefault="0005224C" w:rsidP="0005224C">
      <w:pPr>
        <w:rPr>
          <w:rFonts w:ascii="Stone Sans Semi Bold" w:eastAsia="Adobe Gothic Std B" w:hAnsi="Stone Sans Semi Bold"/>
          <w:color w:val="FFFFFF" w:themeColor="background1"/>
          <w:sz w:val="50"/>
          <w:szCs w:val="84"/>
        </w:rPr>
      </w:pPr>
    </w:p>
    <w:p w14:paraId="444DE847" w14:textId="77777777" w:rsidR="0005224C" w:rsidRDefault="0005224C" w:rsidP="0005224C">
      <w:pPr>
        <w:rPr>
          <w:rFonts w:ascii="Stone Sans Semi Bold" w:eastAsia="Adobe Gothic Std B" w:hAnsi="Stone Sans Semi Bold"/>
          <w:color w:val="FFFFFF" w:themeColor="background1"/>
          <w:sz w:val="50"/>
          <w:szCs w:val="84"/>
        </w:rPr>
      </w:pPr>
    </w:p>
    <w:p w14:paraId="7BD4C3AE" w14:textId="77777777" w:rsidR="0005224C" w:rsidRDefault="0005224C" w:rsidP="0005224C">
      <w:pPr>
        <w:rPr>
          <w:rFonts w:ascii="Stone Sans Semi Bold" w:eastAsia="Adobe Gothic Std B" w:hAnsi="Stone Sans Semi Bold"/>
          <w:color w:val="FFFFFF" w:themeColor="background1"/>
          <w:sz w:val="38"/>
          <w:szCs w:val="84"/>
        </w:rPr>
      </w:pPr>
    </w:p>
    <w:p w14:paraId="2C63ECE3" w14:textId="77777777" w:rsidR="0005224C" w:rsidRDefault="0005224C" w:rsidP="0005224C">
      <w:pPr>
        <w:rPr>
          <w:rFonts w:ascii="Stone Sans Semi Bold" w:eastAsia="Adobe Gothic Std B" w:hAnsi="Stone Sans Semi Bold"/>
          <w:color w:val="FFFFFF" w:themeColor="background1"/>
          <w:sz w:val="38"/>
          <w:szCs w:val="84"/>
        </w:rPr>
      </w:pPr>
    </w:p>
    <w:p w14:paraId="180AED7A" w14:textId="0D103540" w:rsidR="00D15387" w:rsidRPr="00510388" w:rsidRDefault="00181358" w:rsidP="0005224C">
      <w:pPr>
        <w:rPr>
          <w:rFonts w:ascii="Stone Sans Semi Bold" w:eastAsia="Adobe Gothic Std B" w:hAnsi="Stone Sans Semi Bold"/>
          <w:color w:val="385623" w:themeColor="accent6" w:themeShade="80"/>
          <w:sz w:val="38"/>
          <w:szCs w:val="84"/>
        </w:rPr>
      </w:pPr>
      <w:r w:rsidRPr="00510388">
        <w:rPr>
          <w:rFonts w:ascii="Stone Sans Semi Bold" w:eastAsia="Adobe Gothic Std B" w:hAnsi="Stone Sans Semi Bold"/>
          <w:color w:val="385623" w:themeColor="accent6" w:themeShade="80"/>
          <w:sz w:val="38"/>
          <w:szCs w:val="84"/>
        </w:rPr>
        <w:t xml:space="preserve">Demandante: </w:t>
      </w:r>
      <w:r w:rsidR="00163EB7" w:rsidRPr="00510388">
        <w:rPr>
          <w:rFonts w:ascii="Stone Sans Semi Bold" w:eastAsia="Adobe Gothic Std B" w:hAnsi="Stone Sans Semi Bold"/>
          <w:color w:val="385623" w:themeColor="accent6" w:themeShade="80"/>
          <w:sz w:val="38"/>
          <w:szCs w:val="84"/>
        </w:rPr>
        <w:t>Presidência</w:t>
      </w:r>
      <w:r w:rsidR="00DA715D" w:rsidRPr="00510388">
        <w:rPr>
          <w:rFonts w:ascii="Stone Sans Semi Bold" w:eastAsia="Adobe Gothic Std B" w:hAnsi="Stone Sans Semi Bold"/>
          <w:color w:val="385623" w:themeColor="accent6" w:themeShade="80"/>
          <w:sz w:val="38"/>
          <w:szCs w:val="84"/>
        </w:rPr>
        <w:t xml:space="preserve"> da Câmara dos Deputados</w:t>
      </w:r>
    </w:p>
    <w:p w14:paraId="497A161F" w14:textId="2937692A" w:rsidR="0005224C" w:rsidRDefault="00AC3C8E" w:rsidP="0005224C">
      <w:pPr>
        <w:tabs>
          <w:tab w:val="left" w:pos="1740"/>
        </w:tabs>
      </w:pPr>
      <w:r>
        <w:rPr>
          <w:noProof/>
          <w:lang w:eastAsia="pt-BR"/>
        </w:rPr>
        <w:drawing>
          <wp:anchor distT="0" distB="0" distL="114300" distR="114300" simplePos="0" relativeHeight="251658240" behindDoc="1" locked="1" layoutInCell="1" allowOverlap="1" wp14:anchorId="36420959" wp14:editId="1E6D60A5">
            <wp:simplePos x="0" y="0"/>
            <wp:positionH relativeFrom="column">
              <wp:posOffset>-1070610</wp:posOffset>
            </wp:positionH>
            <wp:positionV relativeFrom="page">
              <wp:posOffset>9525</wp:posOffset>
            </wp:positionV>
            <wp:extent cx="7570470" cy="10706100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rtboard 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0470" cy="1070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224C">
        <w:br w:type="page"/>
      </w:r>
    </w:p>
    <w:p w14:paraId="54C84564" w14:textId="77777777" w:rsidR="00DE3194" w:rsidRDefault="00DE3194" w:rsidP="003824B2">
      <w:pPr>
        <w:jc w:val="center"/>
        <w:rPr>
          <w:b/>
          <w:color w:val="385623" w:themeColor="accent6" w:themeShade="80"/>
          <w:sz w:val="24"/>
          <w:szCs w:val="24"/>
        </w:rPr>
      </w:pPr>
    </w:p>
    <w:p w14:paraId="272AADE2" w14:textId="77777777" w:rsidR="005A5D22" w:rsidRDefault="005A5D22" w:rsidP="003824B2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b/>
          <w:color w:val="385623" w:themeColor="accent6" w:themeShade="80"/>
          <w:sz w:val="24"/>
          <w:szCs w:val="24"/>
        </w:rPr>
        <w:t>RELATÓRIO</w:t>
      </w:r>
    </w:p>
    <w:p w14:paraId="2B5D881A" w14:textId="28959119" w:rsidR="00357EE0" w:rsidRPr="00A80188" w:rsidRDefault="00357EE0" w:rsidP="00357EE0">
      <w:pPr>
        <w:jc w:val="center"/>
        <w:rPr>
          <w:b/>
          <w:color w:val="385623" w:themeColor="accent6" w:themeShade="80"/>
          <w:sz w:val="24"/>
          <w:szCs w:val="24"/>
        </w:rPr>
      </w:pPr>
      <w:r w:rsidRPr="00D603F8">
        <w:rPr>
          <w:b/>
          <w:i/>
          <w:color w:val="385623" w:themeColor="accent6" w:themeShade="80"/>
          <w:sz w:val="24"/>
          <w:szCs w:val="24"/>
        </w:rPr>
        <w:t>SQUAD</w:t>
      </w:r>
      <w:r w:rsidRPr="00A80188">
        <w:rPr>
          <w:b/>
          <w:color w:val="385623" w:themeColor="accent6" w:themeShade="80"/>
          <w:sz w:val="24"/>
          <w:szCs w:val="24"/>
        </w:rPr>
        <w:t xml:space="preserve">: </w:t>
      </w:r>
      <w:r>
        <w:rPr>
          <w:b/>
          <w:color w:val="385623" w:themeColor="accent6" w:themeShade="80"/>
          <w:sz w:val="24"/>
          <w:szCs w:val="24"/>
        </w:rPr>
        <w:t>DESAFIO</w:t>
      </w:r>
      <w:r w:rsidRPr="00A80188">
        <w:rPr>
          <w:b/>
          <w:color w:val="385623" w:themeColor="accent6" w:themeShade="80"/>
          <w:sz w:val="24"/>
          <w:szCs w:val="24"/>
        </w:rPr>
        <w:t xml:space="preserve"> DA SECRETARIA</w:t>
      </w:r>
      <w:r w:rsidR="00235F06">
        <w:rPr>
          <w:b/>
          <w:color w:val="385623" w:themeColor="accent6" w:themeShade="80"/>
          <w:sz w:val="24"/>
          <w:szCs w:val="24"/>
        </w:rPr>
        <w:t xml:space="preserve"> DA PRESIDÊNCIA</w:t>
      </w:r>
    </w:p>
    <w:p w14:paraId="3E3B0E7C" w14:textId="77777777" w:rsidR="00357EE0" w:rsidRPr="00A80188" w:rsidRDefault="00357EE0" w:rsidP="00875C9F">
      <w:pPr>
        <w:spacing w:after="0"/>
        <w:rPr>
          <w:color w:val="385623" w:themeColor="accent6" w:themeShade="80"/>
          <w:sz w:val="24"/>
          <w:szCs w:val="24"/>
        </w:rPr>
      </w:pPr>
    </w:p>
    <w:p w14:paraId="7AA777FF" w14:textId="38C43A5B" w:rsidR="00357EE0" w:rsidRPr="00F93AD0" w:rsidRDefault="00357EE0" w:rsidP="00357EE0">
      <w:pPr>
        <w:ind w:firstLine="1134"/>
        <w:jc w:val="both"/>
      </w:pPr>
      <w:r w:rsidRPr="00F93AD0">
        <w:t xml:space="preserve">A Assessoria de Projetos e Gestão/DG realizou, nos dias </w:t>
      </w:r>
      <w:r w:rsidR="00235F06">
        <w:t>13</w:t>
      </w:r>
      <w:r w:rsidRPr="00F93AD0">
        <w:t xml:space="preserve"> e </w:t>
      </w:r>
      <w:r w:rsidR="00235F06">
        <w:t>16</w:t>
      </w:r>
      <w:r w:rsidRPr="00F93AD0">
        <w:t xml:space="preserve"> de </w:t>
      </w:r>
      <w:r w:rsidR="00235F06">
        <w:t>setembro</w:t>
      </w:r>
      <w:r w:rsidRPr="00F93AD0">
        <w:t xml:space="preserve"> de 2019, no Instituto </w:t>
      </w:r>
      <w:proofErr w:type="spellStart"/>
      <w:r w:rsidRPr="00F93AD0">
        <w:t>Serzedello</w:t>
      </w:r>
      <w:proofErr w:type="spellEnd"/>
      <w:r w:rsidRPr="00F93AD0">
        <w:t xml:space="preserve"> Correa/TCU, </w:t>
      </w:r>
      <w:r w:rsidR="007C7C9A">
        <w:t>um</w:t>
      </w:r>
      <w:r w:rsidRPr="00F93AD0">
        <w:t xml:space="preserve"> </w:t>
      </w:r>
      <w:proofErr w:type="spellStart"/>
      <w:r w:rsidRPr="00F93AD0">
        <w:rPr>
          <w:i/>
        </w:rPr>
        <w:t>Squad</w:t>
      </w:r>
      <w:proofErr w:type="spellEnd"/>
      <w:r w:rsidRPr="00F93AD0">
        <w:t xml:space="preserve"> em forma de </w:t>
      </w:r>
      <w:r w:rsidR="00D603F8">
        <w:t>Design</w:t>
      </w:r>
      <w:r w:rsidRPr="00F93AD0">
        <w:t xml:space="preserve"> </w:t>
      </w:r>
      <w:r w:rsidRPr="00D603F8">
        <w:rPr>
          <w:i/>
        </w:rPr>
        <w:t>Sprint</w:t>
      </w:r>
      <w:r w:rsidRPr="00F93AD0">
        <w:t xml:space="preserve"> </w:t>
      </w:r>
      <w:r w:rsidR="00CA4DD8">
        <w:t>“</w:t>
      </w:r>
      <w:proofErr w:type="spellStart"/>
      <w:proofErr w:type="gramStart"/>
      <w:r w:rsidR="00CA4DD8">
        <w:rPr>
          <w:i/>
        </w:rPr>
        <w:t>e</w:t>
      </w:r>
      <w:r w:rsidR="00D603F8" w:rsidRPr="00D603F8">
        <w:rPr>
          <w:i/>
        </w:rPr>
        <w:t>xpress</w:t>
      </w:r>
      <w:proofErr w:type="spellEnd"/>
      <w:proofErr w:type="gramEnd"/>
      <w:r w:rsidR="00CA4DD8">
        <w:rPr>
          <w:i/>
        </w:rPr>
        <w:t>”</w:t>
      </w:r>
      <w:r w:rsidR="00D603F8">
        <w:t xml:space="preserve"> </w:t>
      </w:r>
      <w:r w:rsidRPr="00F93AD0">
        <w:t>para atender a uma demanda da Secretaria</w:t>
      </w:r>
      <w:r w:rsidR="00235F06">
        <w:t xml:space="preserve"> da Presidência</w:t>
      </w:r>
      <w:r w:rsidR="007458FB">
        <w:t xml:space="preserve"> acerca de</w:t>
      </w:r>
      <w:r w:rsidR="00623B5D">
        <w:t xml:space="preserve"> questões relacionadas</w:t>
      </w:r>
      <w:r w:rsidR="00235F06">
        <w:t xml:space="preserve"> à gestão dos documentos e processos da Presidência</w:t>
      </w:r>
      <w:r w:rsidRPr="00F93AD0">
        <w:t xml:space="preserve">. </w:t>
      </w:r>
    </w:p>
    <w:p w14:paraId="05B36062" w14:textId="77777777" w:rsidR="0046578F" w:rsidRPr="00F93AD0" w:rsidRDefault="0046578F" w:rsidP="0046578F">
      <w:pPr>
        <w:jc w:val="both"/>
      </w:pPr>
      <w:r w:rsidRPr="00F93AD0">
        <w:rPr>
          <w:b/>
          <w:color w:val="385623" w:themeColor="accent6" w:themeShade="80"/>
        </w:rPr>
        <w:t>Áreas participantes</w:t>
      </w:r>
      <w:r w:rsidRPr="00F93AD0">
        <w:t xml:space="preserve"> </w:t>
      </w:r>
    </w:p>
    <w:p w14:paraId="4D85550F" w14:textId="15528B54" w:rsidR="0046578F" w:rsidRPr="00F93AD0" w:rsidRDefault="00235F06" w:rsidP="006D0255">
      <w:pPr>
        <w:ind w:left="567"/>
        <w:jc w:val="both"/>
      </w:pPr>
      <w:r>
        <w:t>Presidência</w:t>
      </w:r>
      <w:r w:rsidR="0046578F" w:rsidRPr="00F93AD0">
        <w:t xml:space="preserve">, </w:t>
      </w:r>
      <w:r>
        <w:t>Secretaria de Relações Internacionais</w:t>
      </w:r>
      <w:r w:rsidR="0046578F" w:rsidRPr="00F93AD0">
        <w:t>,</w:t>
      </w:r>
      <w:r>
        <w:t xml:space="preserve"> Centro de Documentação e Informação, Departamento de Pessoal e Diretoria de Inovação e Tecnologia da Informação</w:t>
      </w:r>
      <w:r w:rsidR="0046578F" w:rsidRPr="00F93AD0">
        <w:t>.</w:t>
      </w:r>
    </w:p>
    <w:p w14:paraId="0F1D08E7" w14:textId="77777777" w:rsidR="0046578F" w:rsidRPr="00F93AD0" w:rsidRDefault="0046578F" w:rsidP="0046578F">
      <w:pPr>
        <w:ind w:left="35" w:right="169"/>
        <w:jc w:val="both"/>
        <w:rPr>
          <w:b/>
          <w:color w:val="385623" w:themeColor="accent6" w:themeShade="80"/>
        </w:rPr>
      </w:pPr>
      <w:r w:rsidRPr="00F93AD0">
        <w:rPr>
          <w:b/>
          <w:color w:val="385623" w:themeColor="accent6" w:themeShade="80"/>
        </w:rPr>
        <w:t xml:space="preserve">Desafio </w:t>
      </w:r>
    </w:p>
    <w:p w14:paraId="67EB4156" w14:textId="70C2AFEB" w:rsidR="0046578F" w:rsidRPr="00F93AD0" w:rsidRDefault="00337611" w:rsidP="00B60110">
      <w:pPr>
        <w:ind w:left="567" w:right="-2"/>
        <w:jc w:val="both"/>
      </w:pPr>
      <w:r>
        <w:t>“</w:t>
      </w:r>
      <w:r w:rsidR="00235F06" w:rsidRPr="00235F06">
        <w:t>Como podemos gerir os documentos e os processos da Secretaria da Presidência de forma ágil e integrada, garantindo a confidencialidade, integridade e disponibilidade da informação?</w:t>
      </w:r>
      <w:r w:rsidR="00235F06">
        <w:t>”</w:t>
      </w:r>
    </w:p>
    <w:p w14:paraId="47365BA8" w14:textId="77777777" w:rsidR="0046578F" w:rsidRDefault="0046578F" w:rsidP="00AE56E9">
      <w:pPr>
        <w:jc w:val="both"/>
      </w:pPr>
      <w:r w:rsidRPr="00F93AD0">
        <w:rPr>
          <w:b/>
          <w:color w:val="385623" w:themeColor="accent6" w:themeShade="80"/>
        </w:rPr>
        <w:t>Metodologia</w:t>
      </w:r>
      <w:r w:rsidRPr="00F93AD0">
        <w:t xml:space="preserve"> </w:t>
      </w:r>
    </w:p>
    <w:p w14:paraId="0B670697" w14:textId="3BC00DAD" w:rsidR="00D567BF" w:rsidRPr="00D154F1" w:rsidRDefault="00181358" w:rsidP="00725D1B">
      <w:pPr>
        <w:ind w:left="426"/>
        <w:jc w:val="both"/>
        <w:rPr>
          <w:b/>
          <w:color w:val="385623" w:themeColor="accent6" w:themeShade="80"/>
        </w:rPr>
      </w:pPr>
      <w:r w:rsidRPr="00725D1B">
        <w:t>A metodologia aplicada pela Assessoria de Projetos e Gestã</w:t>
      </w:r>
      <w:r w:rsidR="00725D1B">
        <w:t>o</w:t>
      </w:r>
      <w:r w:rsidRPr="00725D1B">
        <w:t xml:space="preserve"> foi o </w:t>
      </w:r>
      <w:proofErr w:type="spellStart"/>
      <w:r w:rsidR="003B181A" w:rsidRPr="003B181A">
        <w:rPr>
          <w:i/>
        </w:rPr>
        <w:t>Squad</w:t>
      </w:r>
      <w:proofErr w:type="spellEnd"/>
      <w:r w:rsidR="00725D1B">
        <w:rPr>
          <w:i/>
        </w:rPr>
        <w:t xml:space="preserve">, </w:t>
      </w:r>
      <w:r w:rsidR="003B181A">
        <w:t xml:space="preserve">reunião temporária de equipes multidisciplinares, com foco na tomada de decisão e priorização </w:t>
      </w:r>
      <w:r w:rsidR="00DA715D">
        <w:t>de soluções, alinhada</w:t>
      </w:r>
      <w:r w:rsidR="00C60EEE">
        <w:t>s a objeti</w:t>
      </w:r>
      <w:r w:rsidR="003B181A">
        <w:t>vos</w:t>
      </w:r>
      <w:r w:rsidR="00C60EEE">
        <w:t>.</w:t>
      </w:r>
      <w:r w:rsidR="003B181A">
        <w:t xml:space="preserve"> </w:t>
      </w:r>
      <w:r w:rsidR="00D154F1">
        <w:t xml:space="preserve">Neste trabalho, utilizou-se o </w:t>
      </w:r>
      <w:proofErr w:type="spellStart"/>
      <w:r w:rsidR="00D154F1" w:rsidRPr="00725D1B">
        <w:rPr>
          <w:i/>
        </w:rPr>
        <w:t>Squad</w:t>
      </w:r>
      <w:proofErr w:type="spellEnd"/>
      <w:r w:rsidR="00D154F1">
        <w:t xml:space="preserve"> na forma de </w:t>
      </w:r>
      <w:r w:rsidR="0046578F" w:rsidRPr="00725D1B">
        <w:rPr>
          <w:i/>
        </w:rPr>
        <w:t>Design Sprint</w:t>
      </w:r>
      <w:r w:rsidR="0046578F" w:rsidRPr="00F93AD0">
        <w:t xml:space="preserve"> “</w:t>
      </w:r>
      <w:proofErr w:type="spellStart"/>
      <w:proofErr w:type="gramStart"/>
      <w:r w:rsidR="0046578F" w:rsidRPr="00F93AD0">
        <w:rPr>
          <w:i/>
        </w:rPr>
        <w:t>express</w:t>
      </w:r>
      <w:proofErr w:type="spellEnd"/>
      <w:proofErr w:type="gramEnd"/>
      <w:r w:rsidR="0046578F" w:rsidRPr="00F93AD0">
        <w:rPr>
          <w:i/>
        </w:rPr>
        <w:t>”</w:t>
      </w:r>
      <w:r w:rsidR="00D154F1">
        <w:rPr>
          <w:i/>
        </w:rPr>
        <w:t xml:space="preserve"> </w:t>
      </w:r>
      <w:r w:rsidR="00D154F1" w:rsidRPr="00D154F1">
        <w:t>(figura 1)</w:t>
      </w:r>
      <w:r w:rsidR="00D154F1">
        <w:t>.</w:t>
      </w:r>
    </w:p>
    <w:p w14:paraId="0A747812" w14:textId="77777777" w:rsidR="00D567BF" w:rsidRDefault="00181358" w:rsidP="00AE56E9">
      <w:pPr>
        <w:jc w:val="both"/>
        <w:rPr>
          <w:b/>
          <w:color w:val="385623" w:themeColor="accent6" w:themeShade="80"/>
          <w:sz w:val="24"/>
          <w:szCs w:val="24"/>
        </w:rPr>
      </w:pPr>
      <w:r w:rsidRPr="00725D1B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36CA13D" wp14:editId="39BCFE8F">
                <wp:simplePos x="0" y="0"/>
                <wp:positionH relativeFrom="margin">
                  <wp:posOffset>2468880</wp:posOffset>
                </wp:positionH>
                <wp:positionV relativeFrom="paragraph">
                  <wp:posOffset>86995</wp:posOffset>
                </wp:positionV>
                <wp:extent cx="2353310" cy="2315210"/>
                <wp:effectExtent l="0" t="0" r="8890" b="889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3310" cy="2315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477D8C" w14:textId="77777777" w:rsidR="00AE56E9" w:rsidRPr="00D110DC" w:rsidRDefault="00D110DC">
                            <w:pPr>
                              <w:rPr>
                                <w:noProof/>
                                <w:lang w:eastAsia="pt-BR"/>
                              </w:rPr>
                            </w:pPr>
                            <w:r w:rsidRPr="00D110DC">
                              <w:rPr>
                                <w:noProof/>
                                <w:lang w:eastAsia="pt-BR"/>
                              </w:rPr>
                              <w:t>Figura 1</w:t>
                            </w:r>
                          </w:p>
                          <w:p w14:paraId="4BA83DFF" w14:textId="77777777" w:rsidR="00D110DC" w:rsidRDefault="00D110DC">
                            <w:r w:rsidRPr="008E2216">
                              <w:rPr>
                                <w:noProof/>
                                <w:sz w:val="24"/>
                                <w:szCs w:val="24"/>
                                <w:lang w:eastAsia="pt-BR"/>
                              </w:rPr>
                              <w:drawing>
                                <wp:inline distT="0" distB="0" distL="0" distR="0" wp14:anchorId="0B87E318" wp14:editId="771FC7E9">
                                  <wp:extent cx="2136029" cy="1689100"/>
                                  <wp:effectExtent l="0" t="0" r="0" b="6350"/>
                                  <wp:docPr id="27" name="Imagem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Imagem 19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6029" cy="1689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05F4D2F" w14:textId="77777777" w:rsidR="00AE56E9" w:rsidRPr="00AE56E9" w:rsidRDefault="00AE56E9" w:rsidP="00D110DC">
                            <w:pPr>
                              <w:ind w:firstLine="708"/>
                              <w:rPr>
                                <w:sz w:val="14"/>
                              </w:rPr>
                            </w:pPr>
                            <w:r w:rsidRPr="00AE56E9">
                              <w:rPr>
                                <w:sz w:val="14"/>
                              </w:rPr>
                              <w:t xml:space="preserve">Fonte: </w:t>
                            </w:r>
                            <w:r w:rsidR="00D567BF">
                              <w:rPr>
                                <w:sz w:val="14"/>
                              </w:rPr>
                              <w:t>Assessoria de Projetos e Gestão</w:t>
                            </w:r>
                            <w:r w:rsidRPr="00AE56E9">
                              <w:rPr>
                                <w:sz w:val="14"/>
                              </w:rPr>
                              <w:t>/DG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36CA13D" id="_x0000_s1027" type="#_x0000_t202" style="position:absolute;left:0;text-align:left;margin-left:194.4pt;margin-top:6.85pt;width:185.3pt;height:182.3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" stroked="f">
                <v:textbox>
                  <w:txbxContent>
                    <w:p w14:paraId="42477D8C" w14:textId="77777777" w:rsidR="00AE56E9" w:rsidRPr="00D110DC" w:rsidRDefault="00D110DC">
                      <w:pPr>
                        <w:rPr>
                          <w:noProof/>
                          <w:lang w:eastAsia="pt-BR"/>
                        </w:rPr>
                      </w:pPr>
                      <w:r w:rsidRPr="00D110DC">
                        <w:rPr>
                          <w:noProof/>
                          <w:lang w:eastAsia="pt-BR"/>
                        </w:rPr>
                        <w:t>Figura 1</w:t>
                      </w:r>
                    </w:p>
                    <w:p w14:paraId="4BA83DFF" w14:textId="77777777" w:rsidR="00D110DC" w:rsidRDefault="00D110DC">
                      <w:r w:rsidRPr="008E2216">
                        <w:rPr>
                          <w:noProof/>
                          <w:sz w:val="24"/>
                          <w:szCs w:val="24"/>
                          <w:lang w:eastAsia="pt-BR"/>
                        </w:rPr>
                        <w:drawing>
                          <wp:inline distT="0" distB="0" distL="0" distR="0" wp14:anchorId="0B87E318" wp14:editId="771FC7E9">
                            <wp:extent cx="2136029" cy="1689100"/>
                            <wp:effectExtent l="0" t="0" r="0" b="6350"/>
                            <wp:docPr id="27" name="Imagem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Imagem 1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6029" cy="1689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05F4D2F" w14:textId="77777777" w:rsidR="00AE56E9" w:rsidRPr="00AE56E9" w:rsidRDefault="00AE56E9" w:rsidP="00D110DC">
                      <w:pPr>
                        <w:ind w:firstLine="708"/>
                        <w:rPr>
                          <w:sz w:val="14"/>
                        </w:rPr>
                      </w:pPr>
                      <w:r w:rsidRPr="00AE56E9">
                        <w:rPr>
                          <w:sz w:val="14"/>
                        </w:rPr>
                        <w:t xml:space="preserve">Fonte: </w:t>
                      </w:r>
                      <w:r w:rsidR="00D567BF">
                        <w:rPr>
                          <w:sz w:val="14"/>
                        </w:rPr>
                        <w:t>Assessoria de Projetos e Gestão</w:t>
                      </w:r>
                      <w:r w:rsidRPr="00AE56E9">
                        <w:rPr>
                          <w:sz w:val="14"/>
                        </w:rPr>
                        <w:t>/DG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2EFA45" w14:textId="77777777" w:rsidR="00AE56E9" w:rsidRDefault="00AE56E9" w:rsidP="00357EE0">
      <w:pPr>
        <w:ind w:firstLine="1134"/>
        <w:jc w:val="both"/>
        <w:rPr>
          <w:sz w:val="24"/>
          <w:szCs w:val="24"/>
        </w:rPr>
      </w:pPr>
    </w:p>
    <w:p w14:paraId="7243F797" w14:textId="77777777" w:rsidR="00D154F1" w:rsidRDefault="00D154F1" w:rsidP="00B61D43">
      <w:pPr>
        <w:ind w:firstLine="1134"/>
        <w:jc w:val="both"/>
        <w:rPr>
          <w:sz w:val="24"/>
          <w:szCs w:val="24"/>
        </w:rPr>
      </w:pPr>
    </w:p>
    <w:p w14:paraId="347E437B" w14:textId="77777777" w:rsidR="00D154F1" w:rsidRDefault="00D154F1" w:rsidP="00B61D43">
      <w:pPr>
        <w:ind w:firstLine="1134"/>
        <w:jc w:val="both"/>
        <w:rPr>
          <w:sz w:val="24"/>
          <w:szCs w:val="24"/>
        </w:rPr>
      </w:pPr>
    </w:p>
    <w:p w14:paraId="6AEFA79D" w14:textId="77777777" w:rsidR="00D154F1" w:rsidRDefault="00D154F1" w:rsidP="00B61D43">
      <w:pPr>
        <w:ind w:firstLine="1134"/>
        <w:jc w:val="both"/>
        <w:rPr>
          <w:sz w:val="24"/>
          <w:szCs w:val="24"/>
        </w:rPr>
      </w:pPr>
    </w:p>
    <w:p w14:paraId="295F7A66" w14:textId="77777777" w:rsidR="00043E0D" w:rsidRDefault="00043E0D" w:rsidP="00B61D43">
      <w:pPr>
        <w:ind w:firstLine="1134"/>
        <w:jc w:val="both"/>
        <w:rPr>
          <w:sz w:val="24"/>
          <w:szCs w:val="24"/>
        </w:rPr>
      </w:pPr>
    </w:p>
    <w:p w14:paraId="06FE1B63" w14:textId="77777777" w:rsidR="008E2216" w:rsidRPr="00B61D43" w:rsidRDefault="008E2216" w:rsidP="00B61D43">
      <w:pPr>
        <w:ind w:firstLine="1134"/>
        <w:jc w:val="both"/>
        <w:rPr>
          <w:i/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D6D676D" w14:textId="77777777" w:rsidR="00D80BBE" w:rsidRDefault="00FB3BCF" w:rsidP="00D77036">
      <w:pPr>
        <w:rPr>
          <w:noProof/>
          <w:lang w:eastAsia="pt-BR"/>
        </w:rPr>
      </w:pPr>
      <w:r w:rsidRPr="00FB3BCF">
        <w:rPr>
          <w:noProof/>
          <w:lang w:eastAsia="pt-BR"/>
        </w:rPr>
        <w:drawing>
          <wp:inline distT="0" distB="0" distL="0" distR="0" wp14:anchorId="0D710DE8" wp14:editId="452F2884">
            <wp:extent cx="869950" cy="586710"/>
            <wp:effectExtent l="0" t="0" r="635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200" cy="60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9EDB" w14:textId="333EC919" w:rsidR="00181358" w:rsidRPr="00043E0D" w:rsidRDefault="00CA4DD8" w:rsidP="00043E0D">
      <w:pPr>
        <w:ind w:right="169" w:firstLine="1134"/>
        <w:jc w:val="both"/>
      </w:pPr>
      <w:r>
        <w:t>Ness</w:t>
      </w:r>
      <w:r w:rsidR="00181358" w:rsidRPr="00043E0D">
        <w:t xml:space="preserve">a fase, os participantes definiram elementos úteis ao entendimento do problema e balizadores das possíveis soluções, </w:t>
      </w:r>
      <w:bookmarkStart w:id="1" w:name="_GoBack"/>
      <w:bookmarkEnd w:id="1"/>
      <w:r w:rsidR="00181358" w:rsidRPr="00043E0D">
        <w:t>os objetivos de longo prazo, os norteadores e as barreiras e riscos associados ao objetivo de longo prazo.</w:t>
      </w:r>
    </w:p>
    <w:p w14:paraId="728F1F29" w14:textId="77777777" w:rsidR="00365D7F" w:rsidRDefault="00365D7F">
      <w:pPr>
        <w:rPr>
          <w:b/>
          <w:color w:val="385623" w:themeColor="accent6" w:themeShade="80"/>
        </w:rPr>
      </w:pPr>
      <w:r>
        <w:rPr>
          <w:b/>
          <w:color w:val="385623" w:themeColor="accent6" w:themeShade="80"/>
        </w:rPr>
        <w:br w:type="page"/>
      </w:r>
    </w:p>
    <w:p w14:paraId="77AB68FE" w14:textId="77777777" w:rsidR="00365D7F" w:rsidRDefault="00365D7F" w:rsidP="0046578F">
      <w:pPr>
        <w:ind w:left="35" w:right="169"/>
        <w:jc w:val="both"/>
        <w:rPr>
          <w:b/>
          <w:color w:val="385623" w:themeColor="accent6" w:themeShade="80"/>
        </w:rPr>
      </w:pPr>
    </w:p>
    <w:p w14:paraId="434C24BB" w14:textId="2B4AE064" w:rsidR="00801E22" w:rsidRPr="00F93AD0" w:rsidRDefault="0046578F" w:rsidP="0046578F">
      <w:pPr>
        <w:ind w:left="35" w:right="169"/>
        <w:jc w:val="both"/>
        <w:rPr>
          <w:b/>
          <w:color w:val="385623" w:themeColor="accent6" w:themeShade="80"/>
        </w:rPr>
      </w:pPr>
      <w:r w:rsidRPr="00F93AD0">
        <w:rPr>
          <w:b/>
          <w:color w:val="385623" w:themeColor="accent6" w:themeShade="80"/>
        </w:rPr>
        <w:t>O</w:t>
      </w:r>
      <w:r w:rsidR="00801E22" w:rsidRPr="00F93AD0">
        <w:rPr>
          <w:b/>
          <w:color w:val="385623" w:themeColor="accent6" w:themeShade="80"/>
        </w:rPr>
        <w:t>bjetivo</w:t>
      </w:r>
      <w:r w:rsidR="006D0255">
        <w:rPr>
          <w:b/>
          <w:color w:val="385623" w:themeColor="accent6" w:themeShade="80"/>
        </w:rPr>
        <w:t xml:space="preserve"> </w:t>
      </w:r>
      <w:r w:rsidR="005F1A9A">
        <w:rPr>
          <w:b/>
          <w:color w:val="385623" w:themeColor="accent6" w:themeShade="80"/>
        </w:rPr>
        <w:t xml:space="preserve">de longo prazo </w:t>
      </w:r>
    </w:p>
    <w:p w14:paraId="5B29E65C" w14:textId="7580D7B5" w:rsidR="00801E22" w:rsidRDefault="00810234" w:rsidP="006D0255">
      <w:pPr>
        <w:ind w:left="567" w:right="-1"/>
        <w:jc w:val="both"/>
      </w:pPr>
      <w:r>
        <w:t>“</w:t>
      </w:r>
      <w:r w:rsidR="005B52B4">
        <w:t>Fluxo de trabalho racionalizado, integrado com os principais atores, de forma a minimizar os impactos negativos da urgência das demandas</w:t>
      </w:r>
      <w:r>
        <w:t>”</w:t>
      </w:r>
      <w:r w:rsidR="00801E22" w:rsidRPr="00F93AD0">
        <w:t xml:space="preserve"> (foto </w:t>
      </w:r>
      <w:proofErr w:type="gramStart"/>
      <w:r w:rsidR="00801E22" w:rsidRPr="00F93AD0">
        <w:t>1</w:t>
      </w:r>
      <w:proofErr w:type="gramEnd"/>
      <w:r w:rsidR="00801E22" w:rsidRPr="00F93AD0">
        <w:t>).</w:t>
      </w:r>
    </w:p>
    <w:p w14:paraId="76E6A9F9" w14:textId="77777777" w:rsidR="004E1F75" w:rsidRDefault="004E1F75" w:rsidP="006D0255">
      <w:pPr>
        <w:ind w:left="567" w:right="-1"/>
        <w:jc w:val="both"/>
      </w:pP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8"/>
      </w:tblGrid>
      <w:tr w:rsidR="004E1F75" w14:paraId="4CA3A53A" w14:textId="77777777" w:rsidTr="004E1F75">
        <w:trPr>
          <w:trHeight w:val="6653"/>
          <w:jc w:val="center"/>
        </w:trPr>
        <w:tc>
          <w:tcPr>
            <w:tcW w:w="5818" w:type="dxa"/>
          </w:tcPr>
          <w:p w14:paraId="31F98658" w14:textId="6FE9993A" w:rsidR="004E1F75" w:rsidRDefault="004E1F75" w:rsidP="004E1F75">
            <w:pPr>
              <w:ind w:right="-1"/>
              <w:jc w:val="center"/>
            </w:pPr>
            <w:r>
              <w:object w:dxaOrig="6135" w:dyaOrig="7215" w14:anchorId="7101874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79.8pt;height:328.9pt" o:ole="">
                  <v:imagedata r:id="rId13" o:title=""/>
                </v:shape>
                <o:OLEObject Type="Embed" ProgID="PBrush" ShapeID="_x0000_i1025" DrawAspect="Content" ObjectID="_1703936424" r:id="rId14"/>
              </w:object>
            </w:r>
          </w:p>
        </w:tc>
      </w:tr>
      <w:tr w:rsidR="004E1F75" w14:paraId="3B4E1C84" w14:textId="77777777" w:rsidTr="004E1F75">
        <w:trPr>
          <w:trHeight w:val="261"/>
          <w:jc w:val="center"/>
        </w:trPr>
        <w:tc>
          <w:tcPr>
            <w:tcW w:w="5818" w:type="dxa"/>
          </w:tcPr>
          <w:p w14:paraId="3D0671F2" w14:textId="621C3C8E" w:rsidR="004E1F75" w:rsidRDefault="004E1F75" w:rsidP="006D0255">
            <w:pPr>
              <w:ind w:right="-1"/>
              <w:jc w:val="both"/>
            </w:pPr>
            <w:r>
              <w:t>Foto 1</w:t>
            </w:r>
          </w:p>
        </w:tc>
      </w:tr>
    </w:tbl>
    <w:p w14:paraId="0A13A8ED" w14:textId="0A965CC3" w:rsidR="004E1F75" w:rsidRDefault="004E1F75" w:rsidP="006D0255">
      <w:pPr>
        <w:ind w:left="567" w:right="-1"/>
        <w:jc w:val="both"/>
      </w:pPr>
    </w:p>
    <w:p w14:paraId="24641860" w14:textId="77777777" w:rsidR="00327DC1" w:rsidRDefault="00327DC1" w:rsidP="004E1F75">
      <w:pPr>
        <w:rPr>
          <w:b/>
          <w:color w:val="385623" w:themeColor="accent6" w:themeShade="80"/>
        </w:rPr>
      </w:pPr>
    </w:p>
    <w:p w14:paraId="71773BC0" w14:textId="07451D80" w:rsidR="00801E22" w:rsidRDefault="0046578F" w:rsidP="004E1F75">
      <w:pPr>
        <w:rPr>
          <w:b/>
          <w:color w:val="385623" w:themeColor="accent6" w:themeShade="80"/>
        </w:rPr>
      </w:pPr>
      <w:r w:rsidRPr="00F93AD0">
        <w:rPr>
          <w:b/>
          <w:color w:val="385623" w:themeColor="accent6" w:themeShade="80"/>
        </w:rPr>
        <w:t>N</w:t>
      </w:r>
      <w:r w:rsidR="00801E22" w:rsidRPr="00F93AD0">
        <w:rPr>
          <w:b/>
          <w:color w:val="385623" w:themeColor="accent6" w:themeShade="80"/>
        </w:rPr>
        <w:t>orteadores</w:t>
      </w:r>
    </w:p>
    <w:p w14:paraId="1DB9790D" w14:textId="65D85A35" w:rsidR="00450B37" w:rsidRDefault="00450B37" w:rsidP="004E1F75">
      <w:pPr>
        <w:rPr>
          <w:b/>
          <w:color w:val="385623" w:themeColor="accent6" w:themeShade="80"/>
        </w:rPr>
      </w:pP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645F5B4" wp14:editId="03EF5792">
                <wp:simplePos x="0" y="0"/>
                <wp:positionH relativeFrom="column">
                  <wp:posOffset>1036320</wp:posOffset>
                </wp:positionH>
                <wp:positionV relativeFrom="paragraph">
                  <wp:posOffset>9525</wp:posOffset>
                </wp:positionV>
                <wp:extent cx="1663700" cy="819150"/>
                <wp:effectExtent l="0" t="0" r="12700" b="19050"/>
                <wp:wrapSquare wrapText="bothSides"/>
                <wp:docPr id="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191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91423" w14:textId="77777777" w:rsidR="00450B37" w:rsidRDefault="00450B37" w:rsidP="00450B37">
                            <w:pPr>
                              <w:jc w:val="center"/>
                            </w:pPr>
                            <w:r>
                              <w:t>Integrar áreas distintas que atuam em processos comuns</w:t>
                            </w:r>
                            <w:r w:rsidRPr="00F93AD0">
                              <w:t>.</w:t>
                            </w:r>
                          </w:p>
                          <w:p w14:paraId="2B9BEC55" w14:textId="4AF53903" w:rsidR="00450B37" w:rsidRDefault="00450B3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645F5B4" id="_x0000_s1028" type="#_x0000_t202" style="position:absolute;margin-left:81.6pt;margin-top:.75pt;width:131pt;height:64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" fillcolor="yellow">
                <v:fill opacity="10537f"/>
                <v:textbox>
                  <w:txbxContent>
                    <w:p w14:paraId="3C991423" w14:textId="77777777" w:rsidR="00450B37" w:rsidRDefault="00450B37" w:rsidP="00450B37">
                      <w:pPr>
                        <w:jc w:val="center"/>
                      </w:pPr>
                      <w:r>
                        <w:t>Integrar áreas distintas que atuam em processos comuns</w:t>
                      </w:r>
                      <w:r w:rsidRPr="00F93AD0">
                        <w:t>.</w:t>
                      </w:r>
                    </w:p>
                    <w:p w14:paraId="2B9BEC55" w14:textId="4AF53903" w:rsidR="00450B37" w:rsidRDefault="00450B37"/>
                  </w:txbxContent>
                </v:textbox>
                <w10:wrap type="square"/>
              </v:shape>
            </w:pict>
          </mc:Fallback>
        </mc:AlternateContent>
      </w: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F26403A" wp14:editId="0D0A8D1D">
                <wp:simplePos x="0" y="0"/>
                <wp:positionH relativeFrom="column">
                  <wp:posOffset>3011170</wp:posOffset>
                </wp:positionH>
                <wp:positionV relativeFrom="paragraph">
                  <wp:posOffset>9525</wp:posOffset>
                </wp:positionV>
                <wp:extent cx="1663700" cy="825500"/>
                <wp:effectExtent l="0" t="0" r="12700" b="12700"/>
                <wp:wrapSquare wrapText="bothSides"/>
                <wp:docPr id="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255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A36BFE" w14:textId="41C93B29" w:rsidR="00450B37" w:rsidRDefault="00450B37" w:rsidP="00450B37">
                            <w:pPr>
                              <w:jc w:val="center"/>
                            </w:pPr>
                            <w:r>
                              <w:t>Racionalizar o processo eliminando a burocracia</w:t>
                            </w:r>
                            <w:r w:rsidRPr="00F93AD0">
                              <w:t>.</w:t>
                            </w:r>
                          </w:p>
                          <w:p w14:paraId="5572E06A" w14:textId="77777777" w:rsidR="00450B37" w:rsidRDefault="00450B37" w:rsidP="00450B3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F26403A" id="_x0000_s1029" type="#_x0000_t202" style="position:absolute;margin-left:237.1pt;margin-top:.75pt;width:131pt;height:6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" fillcolor="yellow">
                <v:fill opacity="10537f"/>
                <v:textbox>
                  <w:txbxContent>
                    <w:p w14:paraId="61A36BFE" w14:textId="41C93B29" w:rsidR="00450B37" w:rsidRDefault="00450B37" w:rsidP="00450B37">
                      <w:pPr>
                        <w:jc w:val="center"/>
                      </w:pPr>
                      <w:r>
                        <w:t>Racionalizar o processo eliminando a burocracia</w:t>
                      </w:r>
                      <w:r w:rsidRPr="00F93AD0">
                        <w:t>.</w:t>
                      </w:r>
                    </w:p>
                    <w:p w14:paraId="5572E06A" w14:textId="77777777" w:rsidR="00450B37" w:rsidRDefault="00450B37" w:rsidP="00450B37"/>
                  </w:txbxContent>
                </v:textbox>
                <w10:wrap type="square"/>
              </v:shape>
            </w:pict>
          </mc:Fallback>
        </mc:AlternateContent>
      </w:r>
    </w:p>
    <w:p w14:paraId="6F65B02D" w14:textId="34F8E0F2" w:rsidR="00450B37" w:rsidRPr="00F93AD0" w:rsidRDefault="00450B37" w:rsidP="004E1F75">
      <w:pPr>
        <w:rPr>
          <w:b/>
          <w:color w:val="385623" w:themeColor="accent6" w:themeShade="80"/>
        </w:rPr>
      </w:pPr>
    </w:p>
    <w:p w14:paraId="4D3B0B3F" w14:textId="4C0BD4ED" w:rsidR="00450B37" w:rsidRDefault="00450B37" w:rsidP="00450B37">
      <w:pPr>
        <w:pStyle w:val="PargrafodaLista"/>
        <w:ind w:left="1287"/>
      </w:pPr>
    </w:p>
    <w:p w14:paraId="6D2B4108" w14:textId="3D45F4D6" w:rsidR="00450B37" w:rsidRDefault="00450B37" w:rsidP="00450B37">
      <w:pPr>
        <w:pStyle w:val="PargrafodaLista"/>
        <w:ind w:left="1287"/>
      </w:pPr>
    </w:p>
    <w:p w14:paraId="2F6AC53F" w14:textId="43F2130C" w:rsidR="00450B37" w:rsidRDefault="00AF1786" w:rsidP="00450B37">
      <w:pPr>
        <w:pStyle w:val="PargrafodaLista"/>
        <w:ind w:left="1287"/>
      </w:pP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6E886A81" wp14:editId="594617C6">
                <wp:simplePos x="0" y="0"/>
                <wp:positionH relativeFrom="margin">
                  <wp:posOffset>3016250</wp:posOffset>
                </wp:positionH>
                <wp:positionV relativeFrom="paragraph">
                  <wp:posOffset>86360</wp:posOffset>
                </wp:positionV>
                <wp:extent cx="1663700" cy="812800"/>
                <wp:effectExtent l="0" t="0" r="12700" b="25400"/>
                <wp:wrapSquare wrapText="bothSides"/>
                <wp:docPr id="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128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768C40" w14:textId="641FCDDC" w:rsidR="00450B37" w:rsidRDefault="00450B37" w:rsidP="00450B37">
                            <w:pPr>
                              <w:jc w:val="center"/>
                            </w:pPr>
                            <w:r>
                              <w:t xml:space="preserve">Gerenciar as rotinas e </w:t>
                            </w:r>
                            <w:proofErr w:type="gramStart"/>
                            <w:r>
                              <w:t>implementar</w:t>
                            </w:r>
                            <w:proofErr w:type="gramEnd"/>
                            <w:r>
                              <w:t xml:space="preserve"> as novas práticas ao mesmo tempo</w:t>
                            </w:r>
                            <w:r w:rsidRPr="00F93AD0">
                              <w:t>.</w:t>
                            </w:r>
                          </w:p>
                          <w:p w14:paraId="09EF4932" w14:textId="77777777" w:rsidR="00450B37" w:rsidRDefault="00450B37" w:rsidP="00450B3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E886A81" id="_x0000_s1030" type="#_x0000_t202" style="position:absolute;left:0;text-align:left;margin-left:237.5pt;margin-top:6.8pt;width:131pt;height:64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" fillcolor="yellow">
                <v:fill opacity="10537f"/>
                <v:textbox>
                  <w:txbxContent>
                    <w:p w14:paraId="27768C40" w14:textId="641FCDDC" w:rsidR="00450B37" w:rsidRDefault="00450B37" w:rsidP="00450B37">
                      <w:pPr>
                        <w:jc w:val="center"/>
                      </w:pPr>
                      <w:r>
                        <w:t>Gerenciar as rotinas e implementar as novas práticas ao mesmo tempo</w:t>
                      </w:r>
                      <w:r w:rsidRPr="00F93AD0">
                        <w:t>.</w:t>
                      </w:r>
                    </w:p>
                    <w:p w14:paraId="09EF4932" w14:textId="77777777" w:rsidR="00450B37" w:rsidRDefault="00450B37" w:rsidP="00450B37"/>
                  </w:txbxContent>
                </v:textbox>
                <w10:wrap type="square" anchorx="margin"/>
              </v:shape>
            </w:pict>
          </mc:Fallback>
        </mc:AlternateContent>
      </w: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0D746C6" wp14:editId="38D1852F">
                <wp:simplePos x="0" y="0"/>
                <wp:positionH relativeFrom="column">
                  <wp:posOffset>1047750</wp:posOffset>
                </wp:positionH>
                <wp:positionV relativeFrom="paragraph">
                  <wp:posOffset>63500</wp:posOffset>
                </wp:positionV>
                <wp:extent cx="1663700" cy="812800"/>
                <wp:effectExtent l="0" t="0" r="12700" b="25400"/>
                <wp:wrapSquare wrapText="bothSides"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128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21C62B" w14:textId="602A6951" w:rsidR="00450B37" w:rsidRDefault="00450B37" w:rsidP="00450B37">
                            <w:pPr>
                              <w:jc w:val="center"/>
                            </w:pPr>
                            <w:r>
                              <w:t>Gerenciar a mudança; mudar a mentalidade; cultura para trabalho transversal</w:t>
                            </w:r>
                            <w:r w:rsidRPr="00F93AD0">
                              <w:t>.</w:t>
                            </w:r>
                          </w:p>
                          <w:p w14:paraId="12BC204A" w14:textId="77777777" w:rsidR="00450B37" w:rsidRDefault="00450B37" w:rsidP="00450B3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D746C6" id="_x0000_s1031" type="#_x0000_t202" style="position:absolute;left:0;text-align:left;margin-left:82.5pt;margin-top:5pt;width:131pt;height:64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" fillcolor="yellow">
                <v:fill opacity="10537f"/>
                <v:textbox>
                  <w:txbxContent>
                    <w:p w14:paraId="0821C62B" w14:textId="602A6951" w:rsidR="00450B37" w:rsidRDefault="00450B37" w:rsidP="00450B37">
                      <w:pPr>
                        <w:jc w:val="center"/>
                      </w:pPr>
                      <w:r>
                        <w:t>Gerenciar a mudança; mudar a mentalidade; cultura para trabalho transversal</w:t>
                      </w:r>
                      <w:r w:rsidRPr="00F93AD0">
                        <w:t>.</w:t>
                      </w:r>
                    </w:p>
                    <w:p w14:paraId="12BC204A" w14:textId="77777777" w:rsidR="00450B37" w:rsidRDefault="00450B37" w:rsidP="00450B37"/>
                  </w:txbxContent>
                </v:textbox>
                <w10:wrap type="square"/>
              </v:shape>
            </w:pict>
          </mc:Fallback>
        </mc:AlternateContent>
      </w:r>
    </w:p>
    <w:p w14:paraId="3CD6C399" w14:textId="77777777" w:rsidR="00450B37" w:rsidRDefault="00450B37" w:rsidP="006D0255">
      <w:pPr>
        <w:ind w:left="35" w:right="169"/>
        <w:jc w:val="both"/>
        <w:rPr>
          <w:b/>
          <w:color w:val="385623" w:themeColor="accent6" w:themeShade="80"/>
        </w:rPr>
      </w:pPr>
    </w:p>
    <w:p w14:paraId="161A94C2" w14:textId="77777777" w:rsidR="00450B37" w:rsidRDefault="00450B37" w:rsidP="006D0255">
      <w:pPr>
        <w:ind w:left="35" w:right="169"/>
        <w:jc w:val="both"/>
        <w:rPr>
          <w:b/>
          <w:color w:val="385623" w:themeColor="accent6" w:themeShade="80"/>
        </w:rPr>
      </w:pPr>
    </w:p>
    <w:p w14:paraId="14C99798" w14:textId="77777777" w:rsidR="00450B37" w:rsidRDefault="00450B37" w:rsidP="006D0255">
      <w:pPr>
        <w:ind w:left="35" w:right="169"/>
        <w:jc w:val="both"/>
        <w:rPr>
          <w:b/>
          <w:color w:val="385623" w:themeColor="accent6" w:themeShade="80"/>
        </w:rPr>
      </w:pPr>
    </w:p>
    <w:p w14:paraId="355FCEDB" w14:textId="77777777" w:rsidR="00DE3194" w:rsidRDefault="00DE3194">
      <w:pPr>
        <w:rPr>
          <w:b/>
          <w:color w:val="385623" w:themeColor="accent6" w:themeShade="80"/>
        </w:rPr>
      </w:pPr>
      <w:r>
        <w:rPr>
          <w:b/>
          <w:color w:val="385623" w:themeColor="accent6" w:themeShade="80"/>
        </w:rPr>
        <w:br w:type="page"/>
      </w:r>
    </w:p>
    <w:p w14:paraId="3C4FF890" w14:textId="77777777" w:rsidR="00CA220E" w:rsidRDefault="00CA220E" w:rsidP="006D0255">
      <w:pPr>
        <w:ind w:left="35" w:right="169"/>
        <w:jc w:val="both"/>
        <w:rPr>
          <w:b/>
          <w:color w:val="385623" w:themeColor="accent6" w:themeShade="80"/>
        </w:rPr>
      </w:pPr>
    </w:p>
    <w:p w14:paraId="4A479A52" w14:textId="5FE27B9F" w:rsidR="006D0255" w:rsidRDefault="00F87D7A" w:rsidP="006D0255">
      <w:pPr>
        <w:ind w:left="35" w:right="169"/>
        <w:jc w:val="both"/>
        <w:rPr>
          <w:b/>
          <w:color w:val="385623" w:themeColor="accent6" w:themeShade="80"/>
        </w:rPr>
      </w:pP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22157B99" wp14:editId="0FEA2D30">
                <wp:simplePos x="0" y="0"/>
                <wp:positionH relativeFrom="margin">
                  <wp:posOffset>3867150</wp:posOffset>
                </wp:positionH>
                <wp:positionV relativeFrom="paragraph">
                  <wp:posOffset>6066155</wp:posOffset>
                </wp:positionV>
                <wp:extent cx="1663700" cy="819150"/>
                <wp:effectExtent l="0" t="0" r="12700" b="19050"/>
                <wp:wrapSquare wrapText="bothSides"/>
                <wp:docPr id="19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191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863FB6" w14:textId="137A2B84" w:rsidR="003D3137" w:rsidRDefault="003D3137" w:rsidP="003D3137">
                            <w:pPr>
                              <w:jc w:val="center"/>
                            </w:pPr>
                            <w:r>
                              <w:t>A Presidência não criou premiações por melhores atuações dos gabinetes.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2157B99" id="_x0000_s1032" type="#_x0000_t202" style="position:absolute;left:0;text-align:left;margin-left:304.5pt;margin-top:477.65pt;width:131pt;height:64.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" fillcolor="yellow">
                <v:fill opacity="10537f"/>
                <v:textbox>
                  <w:txbxContent>
                    <w:p w14:paraId="34863FB6" w14:textId="137A2B84" w:rsidR="003D3137" w:rsidRDefault="003D3137" w:rsidP="003D3137">
                      <w:pPr>
                        <w:jc w:val="center"/>
                      </w:pPr>
                      <w:r>
                        <w:t>A Presidência não criou premiações por melhores atuações dos gabinetes.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042CED47" wp14:editId="526CB7EC">
                <wp:simplePos x="0" y="0"/>
                <wp:positionH relativeFrom="margin">
                  <wp:posOffset>3848100</wp:posOffset>
                </wp:positionH>
                <wp:positionV relativeFrom="paragraph">
                  <wp:posOffset>5132705</wp:posOffset>
                </wp:positionV>
                <wp:extent cx="1663700" cy="819150"/>
                <wp:effectExtent l="0" t="0" r="12700" b="19050"/>
                <wp:wrapSquare wrapText="bothSides"/>
                <wp:docPr id="19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191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D512A3" w14:textId="57D4BEB3" w:rsidR="003D3137" w:rsidRDefault="00914EA7" w:rsidP="003D3137">
                            <w:pPr>
                              <w:jc w:val="center"/>
                            </w:pPr>
                            <w:r>
                              <w:t>Apoio do Presidente e da Mesa</w:t>
                            </w:r>
                            <w:r w:rsidR="003D3137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42CED47" id="_x0000_s1033" type="#_x0000_t202" style="position:absolute;left:0;text-align:left;margin-left:303pt;margin-top:404.15pt;width:131pt;height:64.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" fillcolor="yellow">
                <v:fill opacity="10537f"/>
                <v:textbox>
                  <w:txbxContent>
                    <w:p w14:paraId="25D512A3" w14:textId="57D4BEB3" w:rsidR="003D3137" w:rsidRDefault="00914EA7" w:rsidP="003D3137">
                      <w:pPr>
                        <w:jc w:val="center"/>
                      </w:pPr>
                      <w:r>
                        <w:t>Apoio do Presidente e da Mesa</w:t>
                      </w:r>
                      <w:r w:rsidR="003D3137"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5855A602" wp14:editId="75AFC8A3">
                <wp:simplePos x="0" y="0"/>
                <wp:positionH relativeFrom="margin">
                  <wp:posOffset>3822700</wp:posOffset>
                </wp:positionH>
                <wp:positionV relativeFrom="paragraph">
                  <wp:posOffset>4211955</wp:posOffset>
                </wp:positionV>
                <wp:extent cx="1663700" cy="819150"/>
                <wp:effectExtent l="0" t="0" r="12700" b="19050"/>
                <wp:wrapSquare wrapText="bothSides"/>
                <wp:docPr id="19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191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A1DE58" w14:textId="36CBEA22" w:rsidR="00914EA7" w:rsidRDefault="00914EA7" w:rsidP="00914EA7">
                            <w:pPr>
                              <w:jc w:val="center"/>
                            </w:pPr>
                            <w:r>
                              <w:t>Imposição/exigências, que dificultam o bom andamento do processo.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855A602" id="_x0000_s1034" type="#_x0000_t202" style="position:absolute;left:0;text-align:left;margin-left:301pt;margin-top:331.65pt;width:131pt;height:64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" fillcolor="yellow">
                <v:fill opacity="10537f"/>
                <v:textbox>
                  <w:txbxContent>
                    <w:p w14:paraId="17A1DE58" w14:textId="36CBEA22" w:rsidR="00914EA7" w:rsidRDefault="00914EA7" w:rsidP="00914EA7">
                      <w:pPr>
                        <w:jc w:val="center"/>
                      </w:pPr>
                      <w:r>
                        <w:t>Imposição/exigências, que dificultam o bom andamento do processo.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680F99FC" wp14:editId="068A917B">
                <wp:simplePos x="0" y="0"/>
                <wp:positionH relativeFrom="margin">
                  <wp:posOffset>3829050</wp:posOffset>
                </wp:positionH>
                <wp:positionV relativeFrom="paragraph">
                  <wp:posOffset>3280410</wp:posOffset>
                </wp:positionV>
                <wp:extent cx="1663700" cy="819150"/>
                <wp:effectExtent l="0" t="0" r="12700" b="19050"/>
                <wp:wrapSquare wrapText="bothSides"/>
                <wp:docPr id="3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191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02570F" w14:textId="61A6C3A5" w:rsidR="003D3137" w:rsidRDefault="003D3137" w:rsidP="003D3137">
                            <w:pPr>
                              <w:jc w:val="center"/>
                            </w:pPr>
                            <w:r>
                              <w:t>Forças políticas.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80F99FC" id="_x0000_s1035" type="#_x0000_t202" style="position:absolute;left:0;text-align:left;margin-left:301.5pt;margin-top:258.3pt;width:131pt;height:64.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" fillcolor="yellow">
                <v:fill opacity="10537f"/>
                <v:textbox>
                  <w:txbxContent>
                    <w:p w14:paraId="0102570F" w14:textId="61A6C3A5" w:rsidR="003D3137" w:rsidRDefault="003D3137" w:rsidP="003D3137">
                      <w:pPr>
                        <w:jc w:val="center"/>
                      </w:pPr>
                      <w:r>
                        <w:t>Forças políticas.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1F0FD3B" wp14:editId="14D6A473">
                <wp:simplePos x="0" y="0"/>
                <wp:positionH relativeFrom="margin">
                  <wp:posOffset>3816350</wp:posOffset>
                </wp:positionH>
                <wp:positionV relativeFrom="paragraph">
                  <wp:posOffset>2348865</wp:posOffset>
                </wp:positionV>
                <wp:extent cx="1663700" cy="819150"/>
                <wp:effectExtent l="0" t="0" r="12700" b="19050"/>
                <wp:wrapSquare wrapText="bothSides"/>
                <wp:docPr id="2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191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92A739" w14:textId="1E26C466" w:rsidR="003B2179" w:rsidRDefault="003B2179" w:rsidP="003B2179">
                            <w:pPr>
                              <w:jc w:val="center"/>
                            </w:pPr>
                            <w:r>
                              <w:t>Aversão ao risco.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1F0FD3B" id="_x0000_s1036" type="#_x0000_t202" style="position:absolute;left:0;text-align:left;margin-left:300.5pt;margin-top:184.95pt;width:131pt;height:64.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" fillcolor="yellow">
                <v:fill opacity="10537f"/>
                <v:textbox>
                  <w:txbxContent>
                    <w:p w14:paraId="5992A739" w14:textId="1E26C466" w:rsidR="003B2179" w:rsidRDefault="003B2179" w:rsidP="003B2179">
                      <w:pPr>
                        <w:jc w:val="center"/>
                      </w:pPr>
                      <w:r>
                        <w:t>Aversão ao risco.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3A916FE" wp14:editId="58589646">
                <wp:simplePos x="0" y="0"/>
                <wp:positionH relativeFrom="margin">
                  <wp:posOffset>3823970</wp:posOffset>
                </wp:positionH>
                <wp:positionV relativeFrom="paragraph">
                  <wp:posOffset>1408430</wp:posOffset>
                </wp:positionV>
                <wp:extent cx="1663700" cy="819150"/>
                <wp:effectExtent l="0" t="0" r="12700" b="19050"/>
                <wp:wrapSquare wrapText="bothSides"/>
                <wp:docPr id="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191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BB9EBC" w14:textId="61666EA1" w:rsidR="003B2179" w:rsidRDefault="003B2179" w:rsidP="003B2179">
                            <w:pPr>
                              <w:jc w:val="center"/>
                            </w:pPr>
                            <w:r>
                              <w:t>A culpa é sempre do outro.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3A916FE" id="_x0000_s1037" type="#_x0000_t202" style="position:absolute;left:0;text-align:left;margin-left:301.1pt;margin-top:110.9pt;width:131pt;height:64.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" fillcolor="yellow">
                <v:fill opacity="10537f"/>
                <v:textbox>
                  <w:txbxContent>
                    <w:p w14:paraId="27BB9EBC" w14:textId="61666EA1" w:rsidR="003B2179" w:rsidRDefault="003B2179" w:rsidP="003B2179">
                      <w:pPr>
                        <w:jc w:val="center"/>
                      </w:pPr>
                      <w:r>
                        <w:t>A culpa é sempre do outro.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2FCF621B" wp14:editId="47EE0125">
                <wp:simplePos x="0" y="0"/>
                <wp:positionH relativeFrom="margin">
                  <wp:posOffset>2000250</wp:posOffset>
                </wp:positionH>
                <wp:positionV relativeFrom="paragraph">
                  <wp:posOffset>6644005</wp:posOffset>
                </wp:positionV>
                <wp:extent cx="1663700" cy="819150"/>
                <wp:effectExtent l="0" t="0" r="12700" b="19050"/>
                <wp:wrapSquare wrapText="bothSides"/>
                <wp:docPr id="3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191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01629" w14:textId="78E9A6A1" w:rsidR="003D3137" w:rsidRDefault="003D3137" w:rsidP="003D3137">
                            <w:pPr>
                              <w:jc w:val="center"/>
                            </w:pPr>
                            <w:r>
                              <w:t>Mudanças de prioridade do patrocinador.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FCF621B" id="_x0000_s1038" type="#_x0000_t202" style="position:absolute;left:0;text-align:left;margin-left:157.5pt;margin-top:523.15pt;width:131pt;height:64.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" fillcolor="yellow">
                <v:fill opacity="10537f"/>
                <v:textbox>
                  <w:txbxContent>
                    <w:p w14:paraId="35C01629" w14:textId="78E9A6A1" w:rsidR="003D3137" w:rsidRDefault="003D3137" w:rsidP="003D3137">
                      <w:pPr>
                        <w:jc w:val="center"/>
                      </w:pPr>
                      <w:r>
                        <w:t>Mudanças de prioridade do patrocinador.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54F353DE" wp14:editId="6F50F220">
                <wp:simplePos x="0" y="0"/>
                <wp:positionH relativeFrom="margin">
                  <wp:posOffset>2001520</wp:posOffset>
                </wp:positionH>
                <wp:positionV relativeFrom="paragraph">
                  <wp:posOffset>5507355</wp:posOffset>
                </wp:positionV>
                <wp:extent cx="1663700" cy="1035050"/>
                <wp:effectExtent l="0" t="0" r="12700" b="12700"/>
                <wp:wrapSquare wrapText="bothSides"/>
                <wp:docPr id="19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10350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D62F2" w14:textId="7C9AF927" w:rsidR="00914EA7" w:rsidRDefault="00914EA7" w:rsidP="00914EA7">
                            <w:pPr>
                              <w:jc w:val="center"/>
                            </w:pPr>
                            <w:r>
                              <w:t>Falta de compreensão e aceitação das informações fornecidas, sem as quais não iremos atingir nosso objetivo.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4F353DE" id="_x0000_s1039" type="#_x0000_t202" style="position:absolute;left:0;text-align:left;margin-left:157.6pt;margin-top:433.65pt;width:131pt;height:81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" fillcolor="yellow">
                <v:fill opacity="10537f"/>
                <v:textbox>
                  <w:txbxContent>
                    <w:p w14:paraId="477D62F2" w14:textId="7C9AF927" w:rsidR="00914EA7" w:rsidRDefault="00914EA7" w:rsidP="00914EA7">
                      <w:pPr>
                        <w:jc w:val="center"/>
                      </w:pPr>
                      <w:r>
                        <w:t>Falta de compreensão e aceitação das informações fornecidas, sem as quais não iremos atingir nosso objetivo.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414E8F4C" wp14:editId="61CB55C5">
                <wp:simplePos x="0" y="0"/>
                <wp:positionH relativeFrom="margin">
                  <wp:posOffset>1993900</wp:posOffset>
                </wp:positionH>
                <wp:positionV relativeFrom="paragraph">
                  <wp:posOffset>4573905</wp:posOffset>
                </wp:positionV>
                <wp:extent cx="1663700" cy="819150"/>
                <wp:effectExtent l="0" t="0" r="12700" b="19050"/>
                <wp:wrapSquare wrapText="bothSides"/>
                <wp:docPr id="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191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7F13C2" w14:textId="5D0159B4" w:rsidR="003D3137" w:rsidRDefault="003D3137" w:rsidP="003D3137">
                            <w:pPr>
                              <w:jc w:val="center"/>
                            </w:pPr>
                            <w:r>
                              <w:t>A Presidência não articulou melhorias de processos com outras áreas.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14E8F4C" id="_x0000_s1040" type="#_x0000_t202" style="position:absolute;left:0;text-align:left;margin-left:157pt;margin-top:360.15pt;width:131pt;height:64.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" fillcolor="yellow">
                <v:fill opacity="10537f"/>
                <v:textbox>
                  <w:txbxContent>
                    <w:p w14:paraId="777F13C2" w14:textId="5D0159B4" w:rsidR="003D3137" w:rsidRDefault="003D3137" w:rsidP="003D3137">
                      <w:pPr>
                        <w:jc w:val="center"/>
                      </w:pPr>
                      <w:r>
                        <w:t>A Presidência não articulou melhorias de processos com outras áreas.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40DA76C8" wp14:editId="6675A9A3">
                <wp:simplePos x="0" y="0"/>
                <wp:positionH relativeFrom="margin">
                  <wp:posOffset>1997075</wp:posOffset>
                </wp:positionH>
                <wp:positionV relativeFrom="paragraph">
                  <wp:posOffset>3655060</wp:posOffset>
                </wp:positionV>
                <wp:extent cx="1663700" cy="819150"/>
                <wp:effectExtent l="0" t="0" r="12700" b="19050"/>
                <wp:wrapSquare wrapText="bothSides"/>
                <wp:docPr id="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191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E93B6" w14:textId="200D8DF1" w:rsidR="00C263DD" w:rsidRDefault="003D3137" w:rsidP="00C263DD">
                            <w:pPr>
                              <w:jc w:val="center"/>
                            </w:pPr>
                            <w:r>
                              <w:t>Há resistência a novas ideias</w:t>
                            </w:r>
                            <w:r w:rsidR="00C263DD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0DA76C8" id="_x0000_s1041" type="#_x0000_t202" style="position:absolute;left:0;text-align:left;margin-left:157.25pt;margin-top:287.8pt;width:131pt;height:64.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" fillcolor="yellow">
                <v:fill opacity="10537f"/>
                <v:textbox>
                  <w:txbxContent>
                    <w:p w14:paraId="00EE93B6" w14:textId="200D8DF1" w:rsidR="00C263DD" w:rsidRDefault="003D3137" w:rsidP="00C263DD">
                      <w:pPr>
                        <w:jc w:val="center"/>
                      </w:pPr>
                      <w:r>
                        <w:t>Há resistência a novas ideias</w:t>
                      </w:r>
                      <w:r w:rsidR="00C263DD"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391D6795" wp14:editId="723EACD6">
                <wp:simplePos x="0" y="0"/>
                <wp:positionH relativeFrom="margin">
                  <wp:posOffset>1993900</wp:posOffset>
                </wp:positionH>
                <wp:positionV relativeFrom="paragraph">
                  <wp:posOffset>2719070</wp:posOffset>
                </wp:positionV>
                <wp:extent cx="1663700" cy="819150"/>
                <wp:effectExtent l="0" t="0" r="12700" b="19050"/>
                <wp:wrapSquare wrapText="bothSides"/>
                <wp:docPr id="2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191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F0F549" w14:textId="63D19C81" w:rsidR="003B2179" w:rsidRDefault="003B2179" w:rsidP="003B2179">
                            <w:pPr>
                              <w:jc w:val="center"/>
                            </w:pPr>
                            <w:r>
                              <w:t>Servidores que participarem do planejamento mudaram de lotação.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91D6795" id="_x0000_s1042" type="#_x0000_t202" style="position:absolute;left:0;text-align:left;margin-left:157pt;margin-top:214.1pt;width:131pt;height:64.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" fillcolor="yellow">
                <v:fill opacity="10537f"/>
                <v:textbox>
                  <w:txbxContent>
                    <w:p w14:paraId="32F0F549" w14:textId="63D19C81" w:rsidR="003B2179" w:rsidRDefault="003B2179" w:rsidP="003B2179">
                      <w:pPr>
                        <w:jc w:val="center"/>
                      </w:pPr>
                      <w:r>
                        <w:t>Servidores que participarem do planejamento mudaram de lotação.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3B9D914E" wp14:editId="1E00B04C">
                <wp:simplePos x="0" y="0"/>
                <wp:positionH relativeFrom="margin">
                  <wp:posOffset>1981200</wp:posOffset>
                </wp:positionH>
                <wp:positionV relativeFrom="paragraph">
                  <wp:posOffset>1783080</wp:posOffset>
                </wp:positionV>
                <wp:extent cx="1663700" cy="819150"/>
                <wp:effectExtent l="0" t="0" r="12700" b="19050"/>
                <wp:wrapSquare wrapText="bothSides"/>
                <wp:docPr id="2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191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62F513" w14:textId="6A5788DF" w:rsidR="003B2179" w:rsidRDefault="003B2179" w:rsidP="003B2179">
                            <w:pPr>
                              <w:jc w:val="center"/>
                            </w:pPr>
                            <w:r>
                              <w:t>Medo do novo.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B9D914E" id="_x0000_s1043" type="#_x0000_t202" style="position:absolute;left:0;text-align:left;margin-left:156pt;margin-top:140.4pt;width:131pt;height:64.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" fillcolor="yellow">
                <v:fill opacity="10537f"/>
                <v:textbox>
                  <w:txbxContent>
                    <w:p w14:paraId="4562F513" w14:textId="6A5788DF" w:rsidR="003B2179" w:rsidRDefault="003B2179" w:rsidP="003B2179">
                      <w:pPr>
                        <w:jc w:val="center"/>
                      </w:pPr>
                      <w:r>
                        <w:t>Medo do novo.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09F8EB87" wp14:editId="4FB69672">
                <wp:simplePos x="0" y="0"/>
                <wp:positionH relativeFrom="margin">
                  <wp:posOffset>177800</wp:posOffset>
                </wp:positionH>
                <wp:positionV relativeFrom="paragraph">
                  <wp:posOffset>6091555</wp:posOffset>
                </wp:positionV>
                <wp:extent cx="1663700" cy="819150"/>
                <wp:effectExtent l="0" t="0" r="12700" b="19050"/>
                <wp:wrapSquare wrapText="bothSides"/>
                <wp:docPr id="1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191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E5C8A4" w14:textId="36A6306D" w:rsidR="00914EA7" w:rsidRDefault="00914EA7" w:rsidP="00914EA7">
                            <w:pPr>
                              <w:jc w:val="center"/>
                            </w:pPr>
                            <w:r>
                              <w:t>Falta de visão de como funciona a Presidência como um todo.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9F8EB87" id="_x0000_s1044" type="#_x0000_t202" style="position:absolute;left:0;text-align:left;margin-left:14pt;margin-top:479.65pt;width:131pt;height:64.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" fillcolor="yellow">
                <v:fill opacity="10537f"/>
                <v:textbox>
                  <w:txbxContent>
                    <w:p w14:paraId="25E5C8A4" w14:textId="36A6306D" w:rsidR="00914EA7" w:rsidRDefault="00914EA7" w:rsidP="00914EA7">
                      <w:pPr>
                        <w:jc w:val="center"/>
                      </w:pPr>
                      <w:r>
                        <w:t>Falta de visão de como funciona a Presidência como um todo.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4F72028C" wp14:editId="15F0E8A3">
                <wp:simplePos x="0" y="0"/>
                <wp:positionH relativeFrom="margin">
                  <wp:posOffset>165100</wp:posOffset>
                </wp:positionH>
                <wp:positionV relativeFrom="paragraph">
                  <wp:posOffset>5151755</wp:posOffset>
                </wp:positionV>
                <wp:extent cx="1663700" cy="819150"/>
                <wp:effectExtent l="0" t="0" r="12700" b="19050"/>
                <wp:wrapSquare wrapText="bothSides"/>
                <wp:docPr id="19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191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70AF81" w14:textId="510FAA5F" w:rsidR="00914EA7" w:rsidRDefault="00914EA7" w:rsidP="00914EA7">
                            <w:pPr>
                              <w:jc w:val="center"/>
                            </w:pPr>
                            <w:r>
                              <w:t>Tempo, prejuízo, falta de celeridade.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F72028C" id="_x0000_s1045" type="#_x0000_t202" style="position:absolute;left:0;text-align:left;margin-left:13pt;margin-top:405.65pt;width:131pt;height:64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" fillcolor="yellow">
                <v:fill opacity="10537f"/>
                <v:textbox>
                  <w:txbxContent>
                    <w:p w14:paraId="3D70AF81" w14:textId="510FAA5F" w:rsidR="00914EA7" w:rsidRDefault="00914EA7" w:rsidP="00914EA7">
                      <w:pPr>
                        <w:jc w:val="center"/>
                      </w:pPr>
                      <w:r>
                        <w:t>Tempo, prejuízo, falta de celeridade.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036469B3" wp14:editId="1376B49D">
                <wp:simplePos x="0" y="0"/>
                <wp:positionH relativeFrom="margin">
                  <wp:posOffset>171450</wp:posOffset>
                </wp:positionH>
                <wp:positionV relativeFrom="paragraph">
                  <wp:posOffset>4218940</wp:posOffset>
                </wp:positionV>
                <wp:extent cx="1663700" cy="819150"/>
                <wp:effectExtent l="0" t="0" r="12700" b="19050"/>
                <wp:wrapSquare wrapText="bothSides"/>
                <wp:docPr id="2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191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CC9F84" w14:textId="3928C9F5" w:rsidR="003D3137" w:rsidRDefault="003D3137" w:rsidP="003D3137">
                            <w:pPr>
                              <w:jc w:val="center"/>
                            </w:pPr>
                            <w:r>
                              <w:t>Resistência das pessoas ao novo (com a desculpa de que “na Câmara é diferente”).</w:t>
                            </w:r>
                          </w:p>
                          <w:p w14:paraId="27204E33" w14:textId="77777777" w:rsidR="003D3137" w:rsidRDefault="003D3137" w:rsidP="003D3137">
                            <w:pPr>
                              <w:jc w:val="center"/>
                            </w:pP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36469B3" id="_x0000_s1046" type="#_x0000_t202" style="position:absolute;left:0;text-align:left;margin-left:13.5pt;margin-top:332.2pt;width:131pt;height:64.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" fillcolor="yellow">
                <v:fill opacity="10537f"/>
                <v:textbox>
                  <w:txbxContent>
                    <w:p w14:paraId="10CC9F84" w14:textId="3928C9F5" w:rsidR="003D3137" w:rsidRDefault="003D3137" w:rsidP="003D3137">
                      <w:pPr>
                        <w:jc w:val="center"/>
                      </w:pPr>
                      <w:r>
                        <w:t>Resistência das pessoas ao novo (com a desculpa de que “na Câmara é diferente”).</w:t>
                      </w:r>
                    </w:p>
                    <w:p w14:paraId="27204E33" w14:textId="77777777" w:rsidR="003D3137" w:rsidRDefault="003D3137" w:rsidP="003D3137">
                      <w:pPr>
                        <w:jc w:val="center"/>
                      </w:pPr>
                      <w: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7FEF6C9D" wp14:editId="0E0ABC05">
                <wp:simplePos x="0" y="0"/>
                <wp:positionH relativeFrom="margin">
                  <wp:posOffset>165100</wp:posOffset>
                </wp:positionH>
                <wp:positionV relativeFrom="paragraph">
                  <wp:posOffset>3279140</wp:posOffset>
                </wp:positionV>
                <wp:extent cx="1663700" cy="819150"/>
                <wp:effectExtent l="0" t="0" r="12700" b="19050"/>
                <wp:wrapSquare wrapText="bothSides"/>
                <wp:docPr id="2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191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82A2A7" w14:textId="755D67CB" w:rsidR="003B2179" w:rsidRDefault="003B2179" w:rsidP="003B2179">
                            <w:pPr>
                              <w:jc w:val="center"/>
                            </w:pPr>
                            <w:r>
                              <w:t>Falta de comprometimento das equipes.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FEF6C9D" id="_x0000_s1047" type="#_x0000_t202" style="position:absolute;left:0;text-align:left;margin-left:13pt;margin-top:258.2pt;width:131pt;height:64.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" fillcolor="yellow">
                <v:fill opacity="10537f"/>
                <v:textbox>
                  <w:txbxContent>
                    <w:p w14:paraId="2682A2A7" w14:textId="755D67CB" w:rsidR="003B2179" w:rsidRDefault="003B2179" w:rsidP="003B2179">
                      <w:pPr>
                        <w:jc w:val="center"/>
                      </w:pPr>
                      <w:r>
                        <w:t>Falta de comprometimento das equipes.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1584CB48" wp14:editId="1C1733AB">
                <wp:simplePos x="0" y="0"/>
                <wp:positionH relativeFrom="margin">
                  <wp:posOffset>146050</wp:posOffset>
                </wp:positionH>
                <wp:positionV relativeFrom="paragraph">
                  <wp:posOffset>2355850</wp:posOffset>
                </wp:positionV>
                <wp:extent cx="1663700" cy="819150"/>
                <wp:effectExtent l="0" t="0" r="12700" b="19050"/>
                <wp:wrapSquare wrapText="bothSides"/>
                <wp:docPr id="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191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45F752" w14:textId="429C915F" w:rsidR="003B2179" w:rsidRDefault="003B2179" w:rsidP="003B2179">
                            <w:pPr>
                              <w:jc w:val="center"/>
                            </w:pPr>
                            <w:r>
                              <w:t>Órgãos não cumprem suas tarefas.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584CB48" id="_x0000_s1048" type="#_x0000_t202" style="position:absolute;left:0;text-align:left;margin-left:11.5pt;margin-top:185.5pt;width:131pt;height:64.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" fillcolor="yellow">
                <v:fill opacity="10537f"/>
                <v:textbox>
                  <w:txbxContent>
                    <w:p w14:paraId="2145F752" w14:textId="429C915F" w:rsidR="003B2179" w:rsidRDefault="003B2179" w:rsidP="003B2179">
                      <w:pPr>
                        <w:jc w:val="center"/>
                      </w:pPr>
                      <w:r>
                        <w:t>Órgãos não cumprem suas tarefas.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4549066" wp14:editId="15B305D0">
                <wp:simplePos x="0" y="0"/>
                <wp:positionH relativeFrom="margin">
                  <wp:posOffset>139700</wp:posOffset>
                </wp:positionH>
                <wp:positionV relativeFrom="paragraph">
                  <wp:posOffset>1421130</wp:posOffset>
                </wp:positionV>
                <wp:extent cx="1663700" cy="819150"/>
                <wp:effectExtent l="0" t="0" r="12700" b="19050"/>
                <wp:wrapSquare wrapText="bothSides"/>
                <wp:docPr id="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191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5FAE08" w14:textId="72F48771" w:rsidR="003B2179" w:rsidRDefault="003B2179" w:rsidP="003B2179">
                            <w:pPr>
                              <w:jc w:val="center"/>
                            </w:pPr>
                            <w:r>
                              <w:t>Resistência por parte de pessoas da equipe avessas à inovação.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549066" id="_x0000_s1049" type="#_x0000_t202" style="position:absolute;left:0;text-align:left;margin-left:11pt;margin-top:111.9pt;width:131pt;height:64.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" fillcolor="yellow">
                <v:fill opacity="10537f"/>
                <v:textbox>
                  <w:txbxContent>
                    <w:p w14:paraId="0F5FAE08" w14:textId="72F48771" w:rsidR="003B2179" w:rsidRDefault="003B2179" w:rsidP="003B2179">
                      <w:pPr>
                        <w:jc w:val="center"/>
                      </w:pPr>
                      <w:r>
                        <w:t>Resistência por parte de pessoas da equipe avessas à inovação.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14EA7"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AD61DEE" wp14:editId="1DACBF70">
                <wp:simplePos x="0" y="0"/>
                <wp:positionH relativeFrom="margin">
                  <wp:posOffset>1982470</wp:posOffset>
                </wp:positionH>
                <wp:positionV relativeFrom="paragraph">
                  <wp:posOffset>480060</wp:posOffset>
                </wp:positionV>
                <wp:extent cx="1663700" cy="1187450"/>
                <wp:effectExtent l="0" t="0" r="12700" b="12700"/>
                <wp:wrapSquare wrapText="bothSides"/>
                <wp:docPr id="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11874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54D3E8" w14:textId="2EB2664E" w:rsidR="003B2179" w:rsidRDefault="003B2179" w:rsidP="003B2179">
                            <w:pPr>
                              <w:jc w:val="center"/>
                            </w:pPr>
                            <w:r>
                              <w:t>O caráter político de muitas demandas dificulta/impede o fluxo ordinário e a observância integral de processos e de normas.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AD61DEE" id="_x0000_s1050" type="#_x0000_t202" style="position:absolute;left:0;text-align:left;margin-left:156.1pt;margin-top:37.8pt;width:131pt;height:93.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" fillcolor="yellow">
                <v:fill opacity="10537f"/>
                <v:textbox>
                  <w:txbxContent>
                    <w:p w14:paraId="6154D3E8" w14:textId="2EB2664E" w:rsidR="003B2179" w:rsidRDefault="003B2179" w:rsidP="003B2179">
                      <w:pPr>
                        <w:jc w:val="center"/>
                      </w:pPr>
                      <w:r>
                        <w:t>O caráter político de muitas demandas dificulta/impede o fluxo ordinário e a observância integral de processos e de normas.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B2179"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5A903FF5" wp14:editId="24D9EA45">
                <wp:simplePos x="0" y="0"/>
                <wp:positionH relativeFrom="margin">
                  <wp:posOffset>3822700</wp:posOffset>
                </wp:positionH>
                <wp:positionV relativeFrom="paragraph">
                  <wp:posOffset>470535</wp:posOffset>
                </wp:positionV>
                <wp:extent cx="1663700" cy="819150"/>
                <wp:effectExtent l="0" t="0" r="12700" b="19050"/>
                <wp:wrapSquare wrapText="bothSides"/>
                <wp:docPr id="1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191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B671C3" w14:textId="1B227C05" w:rsidR="003B2179" w:rsidRDefault="003B2179" w:rsidP="003B2179">
                            <w:pPr>
                              <w:jc w:val="center"/>
                            </w:pPr>
                            <w:r>
                              <w:t>Relações de poderes instituídas.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A903FF5" id="_x0000_s1051" type="#_x0000_t202" style="position:absolute;left:0;text-align:left;margin-left:301pt;margin-top:37.05pt;width:131pt;height:64.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" fillcolor="yellow">
                <v:fill opacity="10537f"/>
                <v:textbox>
                  <w:txbxContent>
                    <w:p w14:paraId="71B671C3" w14:textId="1B227C05" w:rsidR="003B2179" w:rsidRDefault="003B2179" w:rsidP="003B2179">
                      <w:pPr>
                        <w:jc w:val="center"/>
                      </w:pPr>
                      <w:r>
                        <w:t>Relações de poderes instituídas.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D0255">
        <w:rPr>
          <w:b/>
          <w:color w:val="385623" w:themeColor="accent6" w:themeShade="80"/>
        </w:rPr>
        <w:t>Barreiras e riscos associados ao objetivo</w:t>
      </w:r>
    </w:p>
    <w:p w14:paraId="4EBB93AC" w14:textId="7F905A3B" w:rsidR="003B2179" w:rsidRDefault="003B2179" w:rsidP="006D0255">
      <w:pPr>
        <w:ind w:left="35" w:right="169"/>
        <w:jc w:val="both"/>
        <w:rPr>
          <w:b/>
          <w:color w:val="385623" w:themeColor="accent6" w:themeShade="80"/>
        </w:rPr>
      </w:pPr>
      <w:r w:rsidRPr="00450B37">
        <w:rPr>
          <w:b/>
          <w:noProof/>
          <w:color w:val="385623" w:themeColor="accent6" w:themeShade="80"/>
          <w:lang w:eastAsia="pt-BR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4511E6A7" wp14:editId="5949DDA3">
                <wp:simplePos x="0" y="0"/>
                <wp:positionH relativeFrom="margin">
                  <wp:posOffset>139700</wp:posOffset>
                </wp:positionH>
                <wp:positionV relativeFrom="paragraph">
                  <wp:posOffset>210185</wp:posOffset>
                </wp:positionV>
                <wp:extent cx="1663700" cy="819150"/>
                <wp:effectExtent l="0" t="0" r="12700" b="19050"/>
                <wp:wrapSquare wrapText="bothSides"/>
                <wp:docPr id="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191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74B609" w14:textId="69D08F1B" w:rsidR="003B2179" w:rsidRDefault="003B2179" w:rsidP="003B2179">
                            <w:pPr>
                              <w:jc w:val="center"/>
                            </w:pPr>
                            <w:r>
                              <w:t>Apego aos métodos antigos.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511E6A7" id="_x0000_s1052" type="#_x0000_t202" style="position:absolute;left:0;text-align:left;margin-left:11pt;margin-top:16.55pt;width:131pt;height:64.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" fillcolor="yellow">
                <v:fill opacity="10537f"/>
                <v:textbox>
                  <w:txbxContent>
                    <w:p w14:paraId="7674B609" w14:textId="69D08F1B" w:rsidR="003B2179" w:rsidRDefault="003B2179" w:rsidP="003B2179">
                      <w:pPr>
                        <w:jc w:val="center"/>
                      </w:pPr>
                      <w:r>
                        <w:t>Apego aos métodos antigos.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CF74E2D" w14:textId="74738D4F" w:rsidR="003B2179" w:rsidRDefault="003B2179" w:rsidP="006D0255">
      <w:pPr>
        <w:ind w:left="35" w:right="169"/>
        <w:jc w:val="both"/>
        <w:rPr>
          <w:b/>
          <w:color w:val="385623" w:themeColor="accent6" w:themeShade="80"/>
        </w:rPr>
      </w:pPr>
    </w:p>
    <w:p w14:paraId="3E8686C6" w14:textId="37A8660E" w:rsidR="00914EA7" w:rsidRDefault="00914EA7" w:rsidP="006D0255">
      <w:pPr>
        <w:ind w:left="35" w:right="169"/>
        <w:jc w:val="both"/>
        <w:rPr>
          <w:b/>
          <w:color w:val="385623" w:themeColor="accent6" w:themeShade="80"/>
        </w:rPr>
      </w:pPr>
    </w:p>
    <w:p w14:paraId="49ED2828" w14:textId="6C52548A" w:rsidR="00AA3758" w:rsidRDefault="00AA3758">
      <w:pPr>
        <w:rPr>
          <w:b/>
          <w:color w:val="385623" w:themeColor="accent6" w:themeShade="80"/>
        </w:rPr>
      </w:pPr>
      <w:r>
        <w:rPr>
          <w:b/>
          <w:color w:val="385623" w:themeColor="accent6" w:themeShade="80"/>
        </w:rPr>
        <w:br w:type="page"/>
      </w:r>
    </w:p>
    <w:p w14:paraId="2D8228AC" w14:textId="77777777" w:rsidR="00914EA7" w:rsidRDefault="00914EA7" w:rsidP="006D0255">
      <w:pPr>
        <w:ind w:left="35" w:right="169"/>
        <w:jc w:val="both"/>
        <w:rPr>
          <w:b/>
          <w:color w:val="385623" w:themeColor="accent6" w:themeShade="80"/>
        </w:rPr>
      </w:pPr>
    </w:p>
    <w:p w14:paraId="39F842F3" w14:textId="77777777" w:rsidR="00914EA7" w:rsidRDefault="00914EA7" w:rsidP="009F4C98">
      <w:pPr>
        <w:rPr>
          <w:noProof/>
          <w:lang w:eastAsia="pt-BR"/>
        </w:rPr>
      </w:pPr>
    </w:p>
    <w:p w14:paraId="274288CA" w14:textId="13DEFA6C" w:rsidR="00914EA7" w:rsidRPr="009F4C98" w:rsidRDefault="00914EA7" w:rsidP="009F4C98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6C39C26B" wp14:editId="7EE4841E">
            <wp:extent cx="776258" cy="668446"/>
            <wp:effectExtent l="0" t="0" r="508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899" cy="7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3829A" w14:textId="7F9B9976" w:rsidR="005F1A9A" w:rsidRPr="00C22A36" w:rsidRDefault="009A46A1" w:rsidP="00065B0E">
      <w:pPr>
        <w:spacing w:after="0"/>
        <w:ind w:firstLine="1134"/>
        <w:jc w:val="both"/>
      </w:pPr>
      <w:r w:rsidRPr="00C22A36">
        <w:t>Nessa fase, os participantes produziram um mapa</w:t>
      </w:r>
      <w:r w:rsidR="00947759" w:rsidRPr="00C22A36">
        <w:t xml:space="preserve"> </w:t>
      </w:r>
      <w:r w:rsidR="00DA72E3" w:rsidRPr="00C22A36">
        <w:t>do usuário</w:t>
      </w:r>
      <w:r w:rsidR="00065B0E">
        <w:t xml:space="preserve"> (</w:t>
      </w:r>
      <w:r w:rsidR="00065B0E" w:rsidRPr="00C22A36">
        <w:t xml:space="preserve">foto </w:t>
      </w:r>
      <w:r w:rsidR="00557A61">
        <w:t>2</w:t>
      </w:r>
      <w:r w:rsidR="00065B0E" w:rsidRPr="00C22A36">
        <w:t>)</w:t>
      </w:r>
      <w:r w:rsidR="00DA72E3" w:rsidRPr="00C22A36">
        <w:t xml:space="preserve">, indicando </w:t>
      </w:r>
      <w:r w:rsidR="001444B5">
        <w:t>o fluxo de processos da Secretaria da Presidência</w:t>
      </w:r>
      <w:r w:rsidR="005F1A9A" w:rsidRPr="00C22A36">
        <w:t xml:space="preserve">. A partir do mapa, </w:t>
      </w:r>
      <w:r w:rsidR="0009570B">
        <w:t>definiu</w:t>
      </w:r>
      <w:r w:rsidR="005F1A9A" w:rsidRPr="00C22A36">
        <w:t xml:space="preserve">-se </w:t>
      </w:r>
      <w:r w:rsidR="0009570B">
        <w:t xml:space="preserve">o </w:t>
      </w:r>
      <w:r w:rsidR="005F1A9A" w:rsidRPr="00C22A36">
        <w:t xml:space="preserve">foco para proposta de soluções: </w:t>
      </w:r>
    </w:p>
    <w:p w14:paraId="27B6CAE1" w14:textId="77857ED5" w:rsidR="005F1A9A" w:rsidRDefault="007458FB" w:rsidP="005F1A9A">
      <w:pPr>
        <w:pStyle w:val="PargrafodaLista"/>
        <w:numPr>
          <w:ilvl w:val="0"/>
          <w:numId w:val="2"/>
        </w:numPr>
        <w:ind w:left="2410" w:right="1133"/>
        <w:jc w:val="both"/>
      </w:pPr>
      <w:r>
        <w:t>Como podemos integrar os setores para eliminar passos processuais desnecessários?</w:t>
      </w:r>
    </w:p>
    <w:p w14:paraId="60FE572E" w14:textId="77777777" w:rsidR="00AA3758" w:rsidRPr="00C22A36" w:rsidRDefault="00AA3758" w:rsidP="00AA3758">
      <w:pPr>
        <w:ind w:right="1133"/>
        <w:jc w:val="both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70"/>
      </w:tblGrid>
      <w:tr w:rsidR="00DA72E3" w14:paraId="3C5CC4E3" w14:textId="77777777" w:rsidTr="00342E2B">
        <w:tc>
          <w:tcPr>
            <w:tcW w:w="8494" w:type="dxa"/>
          </w:tcPr>
          <w:p w14:paraId="2A91F47A" w14:textId="7DF2E105" w:rsidR="00DA72E3" w:rsidRDefault="007458FB" w:rsidP="00DA72E3">
            <w:pPr>
              <w:jc w:val="center"/>
              <w:rPr>
                <w:sz w:val="24"/>
                <w:szCs w:val="24"/>
              </w:rPr>
            </w:pPr>
            <w:r>
              <w:object w:dxaOrig="17580" w:dyaOrig="6720" w14:anchorId="721DAAA9">
                <v:shape id="_x0000_i1026" type="#_x0000_t75" style="width:452.75pt;height:172.9pt" o:ole="">
                  <v:imagedata r:id="rId16" o:title=""/>
                </v:shape>
                <o:OLEObject Type="Embed" ProgID="PBrush" ShapeID="_x0000_i1026" DrawAspect="Content" ObjectID="_1703936425" r:id="rId17"/>
              </w:object>
            </w:r>
          </w:p>
        </w:tc>
      </w:tr>
      <w:tr w:rsidR="00DA72E3" w:rsidRPr="00DA72E3" w14:paraId="0BE25FED" w14:textId="77777777" w:rsidTr="00342E2B">
        <w:tc>
          <w:tcPr>
            <w:tcW w:w="8494" w:type="dxa"/>
          </w:tcPr>
          <w:p w14:paraId="4DFA06C4" w14:textId="0981F52B" w:rsidR="00DA72E3" w:rsidRPr="00DA72E3" w:rsidRDefault="00DA72E3" w:rsidP="00342E2B">
            <w:pPr>
              <w:rPr>
                <w:sz w:val="16"/>
                <w:szCs w:val="16"/>
              </w:rPr>
            </w:pPr>
            <w:r w:rsidRPr="009A215A">
              <w:t>Foto</w:t>
            </w:r>
            <w:r w:rsidRPr="00DA72E3">
              <w:rPr>
                <w:sz w:val="16"/>
                <w:szCs w:val="16"/>
              </w:rPr>
              <w:t xml:space="preserve"> </w:t>
            </w:r>
            <w:r w:rsidR="00342E2B" w:rsidRPr="009A215A">
              <w:t>2</w:t>
            </w:r>
          </w:p>
        </w:tc>
      </w:tr>
    </w:tbl>
    <w:p w14:paraId="0686CEF5" w14:textId="300D00C5" w:rsidR="0005224C" w:rsidRDefault="0005224C" w:rsidP="00E56B6F">
      <w:pPr>
        <w:ind w:firstLine="1134"/>
        <w:jc w:val="both"/>
        <w:rPr>
          <w:sz w:val="24"/>
          <w:szCs w:val="24"/>
        </w:rPr>
      </w:pPr>
    </w:p>
    <w:p w14:paraId="13C03D0A" w14:textId="77777777" w:rsidR="00072362" w:rsidRDefault="00072362" w:rsidP="00E56B6F">
      <w:pPr>
        <w:ind w:firstLine="1134"/>
        <w:jc w:val="both"/>
        <w:rPr>
          <w:sz w:val="24"/>
          <w:szCs w:val="24"/>
        </w:rPr>
      </w:pPr>
    </w:p>
    <w:p w14:paraId="7CBE47E5" w14:textId="77777777" w:rsidR="00983159" w:rsidRDefault="00983159" w:rsidP="009A46A1">
      <w:r>
        <w:rPr>
          <w:noProof/>
          <w:lang w:eastAsia="pt-BR"/>
        </w:rPr>
        <w:drawing>
          <wp:inline distT="0" distB="0" distL="0" distR="0" wp14:anchorId="53A374A5" wp14:editId="40BEB934">
            <wp:extent cx="752350" cy="67500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4" cy="6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38E" w14:textId="5B25ED23" w:rsidR="00983159" w:rsidRPr="00C22A36" w:rsidRDefault="0008184F" w:rsidP="00365197">
      <w:pPr>
        <w:ind w:firstLine="708"/>
        <w:jc w:val="both"/>
      </w:pPr>
      <w:r w:rsidRPr="0067455A">
        <w:t>E</w:t>
      </w:r>
      <w:r w:rsidR="00943573" w:rsidRPr="0067455A">
        <w:t>specialista</w:t>
      </w:r>
      <w:r w:rsidR="003F6465" w:rsidRPr="0067455A">
        <w:t>s</w:t>
      </w:r>
      <w:r w:rsidRPr="0067455A">
        <w:t xml:space="preserve"> </w:t>
      </w:r>
      <w:r w:rsidR="00B11A38" w:rsidRPr="0067455A">
        <w:t xml:space="preserve">do </w:t>
      </w:r>
      <w:r w:rsidR="0067455A" w:rsidRPr="0067455A">
        <w:t>Centro de Documentação e Informação</w:t>
      </w:r>
      <w:r w:rsidR="00C41E89">
        <w:t xml:space="preserve">, </w:t>
      </w:r>
      <w:r w:rsidR="00C41E89" w:rsidRPr="0067455A">
        <w:t xml:space="preserve">do Departamento de Pessoal </w:t>
      </w:r>
      <w:r w:rsidRPr="0067455A">
        <w:t>e</w:t>
      </w:r>
      <w:r w:rsidR="00B11A38" w:rsidRPr="0067455A">
        <w:t xml:space="preserve"> da </w:t>
      </w:r>
      <w:r w:rsidR="0067455A" w:rsidRPr="0067455A">
        <w:t>Diretoria de Inovação e Tecnologia</w:t>
      </w:r>
      <w:r w:rsidRPr="0067455A">
        <w:t xml:space="preserve"> </w:t>
      </w:r>
      <w:r w:rsidR="00943573" w:rsidRPr="0067455A">
        <w:t>falaram sobre o desafio</w:t>
      </w:r>
      <w:r w:rsidRPr="0067455A">
        <w:t>,</w:t>
      </w:r>
      <w:r w:rsidR="00943573" w:rsidRPr="0067455A">
        <w:t xml:space="preserve"> com foco nas respectivas </w:t>
      </w:r>
      <w:r w:rsidR="003F6465" w:rsidRPr="0067455A">
        <w:t>áreas de atuação</w:t>
      </w:r>
      <w:r w:rsidRPr="0067455A">
        <w:t>.</w:t>
      </w:r>
      <w:r w:rsidR="00065B0E">
        <w:t xml:space="preserve"> </w:t>
      </w:r>
      <w:r w:rsidR="00C41E89" w:rsidRPr="00C41E89">
        <w:t>Tatiara Paranhos Guimarães</w:t>
      </w:r>
      <w:r w:rsidR="00C41E89">
        <w:t xml:space="preserve"> (CORPI/CEDI) e </w:t>
      </w:r>
      <w:r w:rsidR="00C41E89" w:rsidRPr="00C41E89">
        <w:t>Vanderlei Batista dos Santos</w:t>
      </w:r>
      <w:r w:rsidR="00C41E89">
        <w:t xml:space="preserve"> (COARQ/CEDI) abordaram, respectivamente, os temas “Gestão do </w:t>
      </w:r>
      <w:r w:rsidR="00DA2868">
        <w:t>r</w:t>
      </w:r>
      <w:r w:rsidR="00C41E89">
        <w:t xml:space="preserve">elacionamento” e “Documentos sigilosos”; </w:t>
      </w:r>
      <w:r w:rsidR="00C41E89" w:rsidRPr="00C41E89">
        <w:t>Patrícia Mendes Moreira</w:t>
      </w:r>
      <w:r w:rsidR="00C41E89">
        <w:t xml:space="preserve"> (COREH/DEPES)</w:t>
      </w:r>
      <w:r w:rsidR="00C41E89" w:rsidRPr="004F007C">
        <w:rPr>
          <w:rFonts w:ascii="Times New Roman" w:hAnsi="Times New Roman" w:cs="Times New Roman"/>
          <w:bCs/>
          <w:color w:val="000000"/>
          <w:sz w:val="20"/>
          <w:szCs w:val="20"/>
        </w:rPr>
        <w:t xml:space="preserve"> </w:t>
      </w:r>
      <w:r w:rsidR="00C41E89">
        <w:t>falou sobre “</w:t>
      </w:r>
      <w:r w:rsidR="00C41E89" w:rsidRPr="00C41E89">
        <w:t>Colaboração e compartilhamento da informação no ambiente organizacional”</w:t>
      </w:r>
      <w:r w:rsidR="00C41E89">
        <w:t xml:space="preserve"> e </w:t>
      </w:r>
      <w:r w:rsidR="00C41E89" w:rsidRPr="00C41E89">
        <w:t>Sandro Heleno de Sene Trindade</w:t>
      </w:r>
      <w:r w:rsidR="00C41E89">
        <w:t xml:space="preserve"> (</w:t>
      </w:r>
      <w:r w:rsidR="00DA2868">
        <w:t>SEAAD/DITEC) tratou do “Sistema eDoc”.</w:t>
      </w:r>
    </w:p>
    <w:p w14:paraId="26CC9504" w14:textId="64E2385C" w:rsidR="0008184F" w:rsidRPr="00C22A36" w:rsidRDefault="00757AAC" w:rsidP="00365197">
      <w:r>
        <w:tab/>
      </w:r>
      <w:r w:rsidR="00F25513">
        <w:t>A seguir, inspirados pelas palestras com os especialistas e a partir das próprias experiências, o</w:t>
      </w:r>
      <w:r w:rsidR="0008184F" w:rsidRPr="00C22A36">
        <w:t>s participantes, individualmente, desenharam esboço</w:t>
      </w:r>
      <w:r w:rsidR="00504018">
        <w:t>s</w:t>
      </w:r>
      <w:r w:rsidR="0008184F" w:rsidRPr="00C22A36">
        <w:t xml:space="preserve"> propondo soluç</w:t>
      </w:r>
      <w:r w:rsidR="00504018">
        <w:t>ões</w:t>
      </w:r>
      <w:r w:rsidR="0008184F" w:rsidRPr="00C22A36">
        <w:t xml:space="preserve"> para o desafio</w:t>
      </w:r>
      <w:r w:rsidR="00B90B2E">
        <w:t xml:space="preserve"> (fotos </w:t>
      </w:r>
      <w:r w:rsidR="001F0DED">
        <w:t>3</w:t>
      </w:r>
      <w:r w:rsidR="00B90B2E">
        <w:t xml:space="preserve"> a </w:t>
      </w:r>
      <w:r w:rsidR="001F0DED">
        <w:t>14</w:t>
      </w:r>
      <w:r w:rsidR="00B90B2E">
        <w:t>)</w:t>
      </w:r>
      <w:r w:rsidR="0008184F" w:rsidRPr="00C22A36">
        <w:t>.</w:t>
      </w:r>
    </w:p>
    <w:tbl>
      <w:tblPr>
        <w:tblStyle w:val="Tabelacomgrade"/>
        <w:tblW w:w="991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1"/>
        <w:gridCol w:w="222"/>
        <w:gridCol w:w="5166"/>
      </w:tblGrid>
      <w:tr w:rsidR="002F51ED" w:rsidRPr="00C22A36" w14:paraId="18C0F351" w14:textId="47FA1B91" w:rsidTr="00365D7F">
        <w:trPr>
          <w:trHeight w:val="3958"/>
          <w:jc w:val="center"/>
        </w:trPr>
        <w:tc>
          <w:tcPr>
            <w:tcW w:w="5240" w:type="dxa"/>
          </w:tcPr>
          <w:p w14:paraId="117D7A85" w14:textId="33D17FB2" w:rsidR="002F51ED" w:rsidRPr="00C22A36" w:rsidRDefault="002F51ED" w:rsidP="00326EC3">
            <w:pPr>
              <w:jc w:val="both"/>
            </w:pPr>
            <w:r>
              <w:object w:dxaOrig="4335" w:dyaOrig="3270" w14:anchorId="64B91991">
                <v:shape id="_x0000_i1027" type="#_x0000_t75" style="width:247.65pt;height:186.55pt" o:ole="">
                  <v:imagedata r:id="rId19" o:title=""/>
                </v:shape>
                <o:OLEObject Type="Embed" ProgID="PBrush" ShapeID="_x0000_i1027" DrawAspect="Content" ObjectID="_1703936426" r:id="rId20"/>
              </w:object>
            </w:r>
          </w:p>
        </w:tc>
        <w:tc>
          <w:tcPr>
            <w:tcW w:w="284" w:type="dxa"/>
          </w:tcPr>
          <w:p w14:paraId="313B9AE9" w14:textId="77777777" w:rsidR="002F51ED" w:rsidRDefault="002F51ED" w:rsidP="00326EC3">
            <w:pPr>
              <w:jc w:val="both"/>
            </w:pPr>
          </w:p>
        </w:tc>
        <w:tc>
          <w:tcPr>
            <w:tcW w:w="4394" w:type="dxa"/>
          </w:tcPr>
          <w:p w14:paraId="61005DBE" w14:textId="0E7DB98C" w:rsidR="002F51ED" w:rsidRDefault="002F51ED" w:rsidP="00326EC3">
            <w:pPr>
              <w:jc w:val="both"/>
            </w:pPr>
            <w:r w:rsidRPr="00303FFB">
              <w:rPr>
                <w:noProof/>
                <w:lang w:eastAsia="pt-BR"/>
              </w:rPr>
              <w:drawing>
                <wp:inline distT="0" distB="0" distL="0" distR="0" wp14:anchorId="0843E00B" wp14:editId="2EF6B19B">
                  <wp:extent cx="3140213" cy="2355850"/>
                  <wp:effectExtent l="0" t="0" r="3175" b="6350"/>
                  <wp:docPr id="204" name="Imagem 204" descr="I:\Assessoria de Projetos e Gestão\INOVAÇÃO\Presidência\FOTOS PRESI\IMG_56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2" descr="I:\Assessoria de Projetos e Gestão\INOVAÇÃO\Presidência\FOTOS PRESI\IMG_56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097" cy="2358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1ED" w:rsidRPr="009A46A1" w14:paraId="55701F02" w14:textId="66193A95" w:rsidTr="00365D7F">
        <w:trPr>
          <w:jc w:val="center"/>
        </w:trPr>
        <w:tc>
          <w:tcPr>
            <w:tcW w:w="5240" w:type="dxa"/>
          </w:tcPr>
          <w:p w14:paraId="3D4325FF" w14:textId="52831552" w:rsidR="002F51ED" w:rsidRPr="009A46A1" w:rsidRDefault="002F51ED" w:rsidP="008438BD">
            <w:pPr>
              <w:rPr>
                <w:sz w:val="16"/>
                <w:szCs w:val="24"/>
              </w:rPr>
            </w:pPr>
            <w:r w:rsidRPr="00CA220E">
              <w:t>Foto 3</w:t>
            </w:r>
          </w:p>
        </w:tc>
        <w:tc>
          <w:tcPr>
            <w:tcW w:w="284" w:type="dxa"/>
          </w:tcPr>
          <w:p w14:paraId="1C7D995B" w14:textId="77777777" w:rsidR="002F51ED" w:rsidRPr="009A46A1" w:rsidRDefault="002F51ED" w:rsidP="008438BD">
            <w:pPr>
              <w:rPr>
                <w:sz w:val="16"/>
                <w:szCs w:val="24"/>
              </w:rPr>
            </w:pPr>
          </w:p>
        </w:tc>
        <w:tc>
          <w:tcPr>
            <w:tcW w:w="4394" w:type="dxa"/>
          </w:tcPr>
          <w:p w14:paraId="70E949EE" w14:textId="2B7BCE68" w:rsidR="002F51ED" w:rsidRPr="009A46A1" w:rsidRDefault="002F51ED" w:rsidP="008438BD">
            <w:pPr>
              <w:rPr>
                <w:sz w:val="16"/>
                <w:szCs w:val="24"/>
              </w:rPr>
            </w:pPr>
            <w:r w:rsidRPr="00CA220E">
              <w:t>Foto 4</w:t>
            </w:r>
          </w:p>
        </w:tc>
      </w:tr>
    </w:tbl>
    <w:p w14:paraId="49628524" w14:textId="77777777" w:rsidR="00FB3BCF" w:rsidRDefault="00FB3BCF" w:rsidP="00AE56E9">
      <w:pPr>
        <w:pStyle w:val="PargrafodaLista"/>
        <w:jc w:val="both"/>
      </w:pPr>
      <w:r>
        <w:tab/>
      </w:r>
      <w:r>
        <w:tab/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6"/>
        <w:gridCol w:w="222"/>
        <w:gridCol w:w="4588"/>
      </w:tblGrid>
      <w:tr w:rsidR="00303FFB" w:rsidRPr="00C22A36" w14:paraId="3BFB6CDE" w14:textId="108963A4" w:rsidTr="00365D7F">
        <w:trPr>
          <w:trHeight w:val="5980"/>
          <w:jc w:val="center"/>
        </w:trPr>
        <w:tc>
          <w:tcPr>
            <w:tcW w:w="4536" w:type="dxa"/>
          </w:tcPr>
          <w:p w14:paraId="639A81C1" w14:textId="5FF8E1EE" w:rsidR="00303FFB" w:rsidRPr="00C22A36" w:rsidRDefault="00303FFB" w:rsidP="00303FFB">
            <w:pPr>
              <w:jc w:val="center"/>
            </w:pPr>
            <w:r>
              <w:object w:dxaOrig="4320" w:dyaOrig="5910" w14:anchorId="3D28BDF0">
                <v:shape id="_x0000_i1028" type="#_x0000_t75" style="width:3in;height:295.65pt" o:ole="">
                  <v:imagedata r:id="rId22" o:title=""/>
                </v:shape>
                <o:OLEObject Type="Embed" ProgID="PBrush" ShapeID="_x0000_i1028" DrawAspect="Content" ObjectID="_1703936427" r:id="rId23"/>
              </w:object>
            </w:r>
          </w:p>
        </w:tc>
        <w:tc>
          <w:tcPr>
            <w:tcW w:w="279" w:type="dxa"/>
          </w:tcPr>
          <w:p w14:paraId="3FBAB5A4" w14:textId="77777777" w:rsidR="00303FFB" w:rsidRDefault="00303FFB" w:rsidP="00326EC3">
            <w:pPr>
              <w:jc w:val="both"/>
            </w:pPr>
          </w:p>
        </w:tc>
        <w:tc>
          <w:tcPr>
            <w:tcW w:w="4245" w:type="dxa"/>
          </w:tcPr>
          <w:p w14:paraId="01C0457A" w14:textId="56473E1D" w:rsidR="00303FFB" w:rsidRDefault="00303FFB" w:rsidP="00303FFB">
            <w:pPr>
              <w:jc w:val="center"/>
            </w:pPr>
            <w:r w:rsidRPr="00303FFB">
              <w:rPr>
                <w:noProof/>
                <w:lang w:eastAsia="pt-BR"/>
              </w:rPr>
              <w:drawing>
                <wp:inline distT="0" distB="0" distL="0" distR="0" wp14:anchorId="0626CBA2" wp14:editId="48EC35C1">
                  <wp:extent cx="3753490" cy="2815940"/>
                  <wp:effectExtent l="0" t="7302" r="0" b="0"/>
                  <wp:docPr id="203" name="Imagem 203" descr="I:\Assessoria de Projetos e Gestão\INOVAÇÃO\Presidência\FOTOS PRESI\IMG_56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" descr="I:\Assessoria de Projetos e Gestão\INOVAÇÃO\Presidência\FOTOS PRESI\IMG_56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760581" cy="2821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FFB" w:rsidRPr="009A46A1" w14:paraId="65F4D637" w14:textId="483603F4" w:rsidTr="00365D7F">
        <w:trPr>
          <w:jc w:val="center"/>
        </w:trPr>
        <w:tc>
          <w:tcPr>
            <w:tcW w:w="4536" w:type="dxa"/>
          </w:tcPr>
          <w:p w14:paraId="378C59D0" w14:textId="6982DED6" w:rsidR="00303FFB" w:rsidRPr="009A46A1" w:rsidRDefault="00303FFB" w:rsidP="0067455A">
            <w:pPr>
              <w:rPr>
                <w:sz w:val="16"/>
                <w:szCs w:val="24"/>
              </w:rPr>
            </w:pPr>
            <w:r w:rsidRPr="00CA220E">
              <w:t xml:space="preserve">Foto </w:t>
            </w:r>
            <w:r w:rsidR="002F51ED" w:rsidRPr="00CA220E">
              <w:t>5</w:t>
            </w:r>
          </w:p>
        </w:tc>
        <w:tc>
          <w:tcPr>
            <w:tcW w:w="279" w:type="dxa"/>
          </w:tcPr>
          <w:p w14:paraId="72E8A75C" w14:textId="77777777" w:rsidR="00303FFB" w:rsidRPr="00CA220E" w:rsidRDefault="00303FFB" w:rsidP="0067455A"/>
        </w:tc>
        <w:tc>
          <w:tcPr>
            <w:tcW w:w="4245" w:type="dxa"/>
          </w:tcPr>
          <w:p w14:paraId="5B428F0B" w14:textId="42917287" w:rsidR="00303FFB" w:rsidRPr="00CA220E" w:rsidRDefault="00303FFB" w:rsidP="0067455A">
            <w:r w:rsidRPr="00CA220E">
              <w:t xml:space="preserve">Foto </w:t>
            </w:r>
            <w:r w:rsidR="002F51ED" w:rsidRPr="00CA220E">
              <w:t>6</w:t>
            </w:r>
          </w:p>
        </w:tc>
      </w:tr>
    </w:tbl>
    <w:p w14:paraId="7CCAE76D" w14:textId="77777777" w:rsidR="00FB3BCF" w:rsidRDefault="00FB3BCF" w:rsidP="00AE56E9">
      <w:pPr>
        <w:pStyle w:val="PargrafodaLista"/>
        <w:jc w:val="both"/>
      </w:pPr>
    </w:p>
    <w:p w14:paraId="428A1457" w14:textId="77777777" w:rsidR="002F51ED" w:rsidRDefault="002F51ED" w:rsidP="00CA220E">
      <w:pPr>
        <w:spacing w:after="0" w:line="240" w:lineRule="auto"/>
      </w:pPr>
    </w:p>
    <w:tbl>
      <w:tblPr>
        <w:tblStyle w:val="Tabelacomgrade"/>
        <w:tblW w:w="1013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6"/>
        <w:gridCol w:w="222"/>
        <w:gridCol w:w="4957"/>
      </w:tblGrid>
      <w:tr w:rsidR="002F51ED" w:rsidRPr="00C22A36" w14:paraId="6A8AD0FE" w14:textId="77777777" w:rsidTr="00365D7F">
        <w:trPr>
          <w:trHeight w:val="3674"/>
          <w:jc w:val="center"/>
        </w:trPr>
        <w:tc>
          <w:tcPr>
            <w:tcW w:w="4956" w:type="dxa"/>
          </w:tcPr>
          <w:p w14:paraId="6AE7789F" w14:textId="48CE0284" w:rsidR="002F51ED" w:rsidRPr="00C22A36" w:rsidRDefault="002F51ED" w:rsidP="00D56B0C">
            <w:pPr>
              <w:jc w:val="both"/>
            </w:pPr>
            <w:r w:rsidRPr="002F51ED">
              <w:rPr>
                <w:noProof/>
                <w:lang w:eastAsia="pt-BR"/>
              </w:rPr>
              <w:lastRenderedPageBreak/>
              <w:drawing>
                <wp:inline distT="0" distB="0" distL="0" distR="0" wp14:anchorId="2243532D" wp14:editId="0BDABB4B">
                  <wp:extent cx="3003550" cy="2253323"/>
                  <wp:effectExtent l="0" t="0" r="6350" b="0"/>
                  <wp:docPr id="206" name="Imagem 206" descr="I:\Assessoria de Projetos e Gestão\INOVAÇÃO\Presidência\FOTOS PRESI\IMG_56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7" descr="I:\Assessoria de Projetos e Gestão\INOVAÇÃO\Presidência\FOTOS PRESI\IMG_56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6812" cy="2255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</w:tcPr>
          <w:p w14:paraId="4D0B4992" w14:textId="77777777" w:rsidR="002F51ED" w:rsidRDefault="002F51ED" w:rsidP="00D56B0C">
            <w:pPr>
              <w:jc w:val="both"/>
            </w:pPr>
          </w:p>
        </w:tc>
        <w:tc>
          <w:tcPr>
            <w:tcW w:w="4957" w:type="dxa"/>
          </w:tcPr>
          <w:p w14:paraId="45124FC3" w14:textId="5EE9F160" w:rsidR="002F51ED" w:rsidRDefault="00B90B2E" w:rsidP="00D56B0C">
            <w:pPr>
              <w:jc w:val="both"/>
            </w:pPr>
            <w:r>
              <w:object w:dxaOrig="6270" w:dyaOrig="4620" w14:anchorId="651BDA3A">
                <v:shape id="_x0000_i1029" type="#_x0000_t75" style="width:237.25pt;height:175.1pt" o:ole="">
                  <v:imagedata r:id="rId26" o:title=""/>
                </v:shape>
                <o:OLEObject Type="Embed" ProgID="PBrush" ShapeID="_x0000_i1029" DrawAspect="Content" ObjectID="_1703936428" r:id="rId27"/>
              </w:object>
            </w:r>
          </w:p>
        </w:tc>
      </w:tr>
      <w:tr w:rsidR="002F51ED" w:rsidRPr="009A46A1" w14:paraId="36C7BC79" w14:textId="77777777" w:rsidTr="00365D7F">
        <w:trPr>
          <w:jc w:val="center"/>
        </w:trPr>
        <w:tc>
          <w:tcPr>
            <w:tcW w:w="4956" w:type="dxa"/>
          </w:tcPr>
          <w:p w14:paraId="6A80825A" w14:textId="3AB7BDE0" w:rsidR="002F51ED" w:rsidRPr="009A46A1" w:rsidRDefault="002F51ED" w:rsidP="00D56B0C">
            <w:pPr>
              <w:rPr>
                <w:sz w:val="16"/>
                <w:szCs w:val="24"/>
              </w:rPr>
            </w:pPr>
            <w:r w:rsidRPr="00CA220E">
              <w:t xml:space="preserve">Foto </w:t>
            </w:r>
            <w:r w:rsidR="00B90B2E" w:rsidRPr="00CA220E">
              <w:t>7</w:t>
            </w:r>
          </w:p>
        </w:tc>
        <w:tc>
          <w:tcPr>
            <w:tcW w:w="222" w:type="dxa"/>
          </w:tcPr>
          <w:p w14:paraId="5F15ADFB" w14:textId="77777777" w:rsidR="002F51ED" w:rsidRPr="009A46A1" w:rsidRDefault="002F51ED" w:rsidP="00D56B0C">
            <w:pPr>
              <w:rPr>
                <w:sz w:val="16"/>
                <w:szCs w:val="24"/>
              </w:rPr>
            </w:pPr>
          </w:p>
        </w:tc>
        <w:tc>
          <w:tcPr>
            <w:tcW w:w="4957" w:type="dxa"/>
          </w:tcPr>
          <w:p w14:paraId="5DC0569D" w14:textId="2152E2A8" w:rsidR="002F51ED" w:rsidRPr="009A46A1" w:rsidRDefault="00B90B2E" w:rsidP="00D56B0C">
            <w:pPr>
              <w:rPr>
                <w:sz w:val="16"/>
                <w:szCs w:val="24"/>
              </w:rPr>
            </w:pPr>
            <w:r w:rsidRPr="00CA220E">
              <w:t>Foto 8</w:t>
            </w:r>
          </w:p>
        </w:tc>
      </w:tr>
    </w:tbl>
    <w:p w14:paraId="67032AF9" w14:textId="77777777" w:rsidR="002F51ED" w:rsidRDefault="002F51ED" w:rsidP="00AE56E9">
      <w:pPr>
        <w:pStyle w:val="PargrafodaLista"/>
        <w:jc w:val="both"/>
      </w:pPr>
    </w:p>
    <w:p w14:paraId="7F946F5D" w14:textId="77777777" w:rsidR="002F51ED" w:rsidRDefault="002F51ED" w:rsidP="00AE56E9">
      <w:pPr>
        <w:pStyle w:val="PargrafodaLista"/>
        <w:jc w:val="both"/>
      </w:pPr>
    </w:p>
    <w:tbl>
      <w:tblPr>
        <w:tblStyle w:val="Tabelacomgrade"/>
        <w:tblW w:w="1013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86"/>
        <w:gridCol w:w="222"/>
        <w:gridCol w:w="5227"/>
      </w:tblGrid>
      <w:tr w:rsidR="00B90B2E" w:rsidRPr="00C22A36" w14:paraId="458A625B" w14:textId="77777777" w:rsidTr="00365D7F">
        <w:trPr>
          <w:trHeight w:val="3674"/>
          <w:jc w:val="center"/>
        </w:trPr>
        <w:tc>
          <w:tcPr>
            <w:tcW w:w="4956" w:type="dxa"/>
          </w:tcPr>
          <w:p w14:paraId="7F9BC644" w14:textId="280A5E90" w:rsidR="00B90B2E" w:rsidRPr="00C22A36" w:rsidRDefault="00B90B2E" w:rsidP="00D56B0C">
            <w:pPr>
              <w:jc w:val="both"/>
            </w:pPr>
            <w:r w:rsidRPr="00B90B2E">
              <w:rPr>
                <w:noProof/>
                <w:lang w:eastAsia="pt-BR"/>
              </w:rPr>
              <w:drawing>
                <wp:inline distT="0" distB="0" distL="0" distR="0" wp14:anchorId="30DA8C83" wp14:editId="122DAE36">
                  <wp:extent cx="3028950" cy="2272380"/>
                  <wp:effectExtent l="0" t="0" r="0" b="0"/>
                  <wp:docPr id="209" name="Imagem 209" descr="I:\Assessoria de Projetos e Gestão\INOVAÇÃO\Presidência\FOTOS PRESI\IMG_56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7" descr="I:\Assessoria de Projetos e Gestão\INOVAÇÃO\Presidência\FOTOS PRESI\IMG_56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8979" cy="2279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</w:tcPr>
          <w:p w14:paraId="161219E3" w14:textId="77777777" w:rsidR="00B90B2E" w:rsidRDefault="00B90B2E" w:rsidP="00D56B0C">
            <w:pPr>
              <w:jc w:val="both"/>
            </w:pPr>
          </w:p>
        </w:tc>
        <w:tc>
          <w:tcPr>
            <w:tcW w:w="4957" w:type="dxa"/>
          </w:tcPr>
          <w:p w14:paraId="4F77E49E" w14:textId="49BCDF70" w:rsidR="00B90B2E" w:rsidRDefault="00B90B2E" w:rsidP="00D56B0C">
            <w:pPr>
              <w:jc w:val="both"/>
            </w:pPr>
            <w:r>
              <w:object w:dxaOrig="6780" w:dyaOrig="4800" w14:anchorId="6A101D5E">
                <v:shape id="_x0000_i1030" type="#_x0000_t75" style="width:250.35pt;height:177.8pt" o:ole="">
                  <v:imagedata r:id="rId29" o:title=""/>
                </v:shape>
                <o:OLEObject Type="Embed" ProgID="PBrush" ShapeID="_x0000_i1030" DrawAspect="Content" ObjectID="_1703936429" r:id="rId30"/>
              </w:object>
            </w:r>
          </w:p>
        </w:tc>
      </w:tr>
      <w:tr w:rsidR="00B90B2E" w:rsidRPr="009A46A1" w14:paraId="44CE428E" w14:textId="77777777" w:rsidTr="00365D7F">
        <w:trPr>
          <w:jc w:val="center"/>
        </w:trPr>
        <w:tc>
          <w:tcPr>
            <w:tcW w:w="4956" w:type="dxa"/>
          </w:tcPr>
          <w:p w14:paraId="68EC188B" w14:textId="0A49652F" w:rsidR="00B90B2E" w:rsidRPr="009A46A1" w:rsidRDefault="00B90B2E" w:rsidP="00B90B2E">
            <w:pPr>
              <w:rPr>
                <w:sz w:val="16"/>
                <w:szCs w:val="24"/>
              </w:rPr>
            </w:pPr>
            <w:r w:rsidRPr="00CA220E">
              <w:t>Foto 9</w:t>
            </w:r>
          </w:p>
        </w:tc>
        <w:tc>
          <w:tcPr>
            <w:tcW w:w="222" w:type="dxa"/>
          </w:tcPr>
          <w:p w14:paraId="44768462" w14:textId="77777777" w:rsidR="00B90B2E" w:rsidRPr="009A46A1" w:rsidRDefault="00B90B2E" w:rsidP="00D56B0C">
            <w:pPr>
              <w:rPr>
                <w:sz w:val="16"/>
                <w:szCs w:val="24"/>
              </w:rPr>
            </w:pPr>
          </w:p>
        </w:tc>
        <w:tc>
          <w:tcPr>
            <w:tcW w:w="4957" w:type="dxa"/>
          </w:tcPr>
          <w:p w14:paraId="11C16F0F" w14:textId="7F6DF1FA" w:rsidR="00B90B2E" w:rsidRPr="009A46A1" w:rsidRDefault="00B90B2E" w:rsidP="00B90B2E">
            <w:pPr>
              <w:rPr>
                <w:sz w:val="16"/>
                <w:szCs w:val="24"/>
              </w:rPr>
            </w:pPr>
            <w:r w:rsidRPr="00CA220E">
              <w:t>Foto 10</w:t>
            </w:r>
          </w:p>
        </w:tc>
      </w:tr>
    </w:tbl>
    <w:p w14:paraId="7C814BFA" w14:textId="77777777" w:rsidR="002F51ED" w:rsidRDefault="002F51ED" w:rsidP="00AE56E9">
      <w:pPr>
        <w:pStyle w:val="PargrafodaLista"/>
        <w:jc w:val="both"/>
      </w:pPr>
    </w:p>
    <w:tbl>
      <w:tblPr>
        <w:tblStyle w:val="Tabelacomgrade"/>
        <w:tblW w:w="1013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6"/>
        <w:gridCol w:w="222"/>
        <w:gridCol w:w="4996"/>
      </w:tblGrid>
      <w:tr w:rsidR="00365D7F" w:rsidRPr="00C22A36" w14:paraId="0912BA9A" w14:textId="77777777" w:rsidTr="00365D7F">
        <w:trPr>
          <w:trHeight w:val="3674"/>
          <w:jc w:val="center"/>
        </w:trPr>
        <w:tc>
          <w:tcPr>
            <w:tcW w:w="4956" w:type="dxa"/>
          </w:tcPr>
          <w:p w14:paraId="0FFF487B" w14:textId="5B66E464" w:rsidR="00E74096" w:rsidRPr="00C22A36" w:rsidRDefault="00E74096" w:rsidP="00D56B0C">
            <w:pPr>
              <w:jc w:val="both"/>
            </w:pPr>
            <w:r w:rsidRPr="00E74096">
              <w:rPr>
                <w:noProof/>
                <w:lang w:eastAsia="pt-BR"/>
              </w:rPr>
              <w:drawing>
                <wp:inline distT="0" distB="0" distL="0" distR="0" wp14:anchorId="1554AD64" wp14:editId="6C8C9FBB">
                  <wp:extent cx="3060700" cy="2296197"/>
                  <wp:effectExtent l="0" t="0" r="6350" b="8890"/>
                  <wp:docPr id="212" name="Imagem 212" descr="I:\Assessoria de Projetos e Gestão\INOVAÇÃO\Presidência\FOTOS PRESI\IMG_56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 descr="I:\Assessoria de Projetos e Gestão\INOVAÇÃO\Presidência\FOTOS PRESI\IMG_56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4083" cy="229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</w:tcPr>
          <w:p w14:paraId="4F8C4DE8" w14:textId="77777777" w:rsidR="00E74096" w:rsidRDefault="00E74096" w:rsidP="00D56B0C">
            <w:pPr>
              <w:jc w:val="both"/>
            </w:pPr>
          </w:p>
        </w:tc>
        <w:tc>
          <w:tcPr>
            <w:tcW w:w="4957" w:type="dxa"/>
          </w:tcPr>
          <w:p w14:paraId="54959219" w14:textId="1F107D48" w:rsidR="00E74096" w:rsidRDefault="00E74096" w:rsidP="00D56B0C">
            <w:pPr>
              <w:jc w:val="both"/>
            </w:pPr>
            <w:r w:rsidRPr="00E74096">
              <w:rPr>
                <w:noProof/>
                <w:lang w:eastAsia="pt-BR"/>
              </w:rPr>
              <w:drawing>
                <wp:inline distT="0" distB="0" distL="0" distR="0" wp14:anchorId="56A2EAD4" wp14:editId="43179F48">
                  <wp:extent cx="3035300" cy="2277141"/>
                  <wp:effectExtent l="0" t="0" r="0" b="8890"/>
                  <wp:docPr id="213" name="Imagem 213" descr="I:\Assessoria de Projetos e Gestão\INOVAÇÃO\Presidência\FOTOS PRESI\IMG_56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 descr="I:\Assessoria de Projetos e Gestão\INOVAÇÃO\Presidência\FOTOS PRESI\IMG_56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7781" cy="2279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D7F" w:rsidRPr="009A46A1" w14:paraId="2A221DFA" w14:textId="77777777" w:rsidTr="00365D7F">
        <w:trPr>
          <w:jc w:val="center"/>
        </w:trPr>
        <w:tc>
          <w:tcPr>
            <w:tcW w:w="4956" w:type="dxa"/>
          </w:tcPr>
          <w:p w14:paraId="2E8D608A" w14:textId="33C1D81F" w:rsidR="00E74096" w:rsidRPr="009A46A1" w:rsidRDefault="00E74096" w:rsidP="00E74096">
            <w:pPr>
              <w:rPr>
                <w:sz w:val="16"/>
                <w:szCs w:val="24"/>
              </w:rPr>
            </w:pPr>
            <w:r w:rsidRPr="00CA220E">
              <w:t>Foto 11</w:t>
            </w:r>
          </w:p>
        </w:tc>
        <w:tc>
          <w:tcPr>
            <w:tcW w:w="222" w:type="dxa"/>
          </w:tcPr>
          <w:p w14:paraId="00BD69A0" w14:textId="77777777" w:rsidR="00E74096" w:rsidRPr="009A46A1" w:rsidRDefault="00E74096" w:rsidP="00D56B0C">
            <w:pPr>
              <w:rPr>
                <w:sz w:val="16"/>
                <w:szCs w:val="24"/>
              </w:rPr>
            </w:pPr>
          </w:p>
        </w:tc>
        <w:tc>
          <w:tcPr>
            <w:tcW w:w="4957" w:type="dxa"/>
          </w:tcPr>
          <w:p w14:paraId="7D89CA48" w14:textId="6E0513BD" w:rsidR="00E74096" w:rsidRPr="009A46A1" w:rsidRDefault="00E74096" w:rsidP="00E74096">
            <w:pPr>
              <w:rPr>
                <w:sz w:val="16"/>
                <w:szCs w:val="24"/>
              </w:rPr>
            </w:pPr>
            <w:r w:rsidRPr="00CA220E">
              <w:t>Foto 12</w:t>
            </w:r>
          </w:p>
        </w:tc>
      </w:tr>
    </w:tbl>
    <w:p w14:paraId="074CA624" w14:textId="77777777" w:rsidR="002F51ED" w:rsidRDefault="002F51ED" w:rsidP="00AE56E9">
      <w:pPr>
        <w:pStyle w:val="PargrafodaLista"/>
        <w:jc w:val="both"/>
      </w:pPr>
    </w:p>
    <w:p w14:paraId="228E7158" w14:textId="77777777" w:rsidR="002F51ED" w:rsidRDefault="002F51ED" w:rsidP="00AE56E9">
      <w:pPr>
        <w:pStyle w:val="PargrafodaLista"/>
        <w:jc w:val="both"/>
      </w:pPr>
    </w:p>
    <w:tbl>
      <w:tblPr>
        <w:tblStyle w:val="Tabelacomgrade"/>
        <w:tblW w:w="1026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6"/>
        <w:gridCol w:w="222"/>
        <w:gridCol w:w="4936"/>
      </w:tblGrid>
      <w:tr w:rsidR="00365D7F" w:rsidRPr="00C22A36" w14:paraId="02EB06CC" w14:textId="77777777" w:rsidTr="00365D7F">
        <w:trPr>
          <w:trHeight w:val="3674"/>
          <w:jc w:val="center"/>
        </w:trPr>
        <w:tc>
          <w:tcPr>
            <w:tcW w:w="5046" w:type="dxa"/>
          </w:tcPr>
          <w:p w14:paraId="57DC3057" w14:textId="77777777" w:rsidR="00E74096" w:rsidRDefault="001F0DED" w:rsidP="00D56B0C">
            <w:pPr>
              <w:jc w:val="both"/>
            </w:pPr>
            <w:r w:rsidRPr="001F0DED">
              <w:rPr>
                <w:noProof/>
                <w:lang w:eastAsia="pt-BR"/>
              </w:rPr>
              <w:lastRenderedPageBreak/>
              <w:drawing>
                <wp:inline distT="0" distB="0" distL="0" distR="0" wp14:anchorId="5FE55F57" wp14:editId="7D8766BE">
                  <wp:extent cx="3098800" cy="2324782"/>
                  <wp:effectExtent l="0" t="0" r="6350" b="0"/>
                  <wp:docPr id="216" name="Imagem 216" descr="I:\Assessoria de Projetos e Gestão\INOVAÇÃO\Presidência\FOTOS PRESI\IMG_56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 descr="I:\Assessoria de Projetos e Gestão\INOVAÇÃO\Presidência\FOTOS PRESI\IMG_56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388" cy="2327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3763DB" w14:textId="77777777" w:rsidR="00365D7F" w:rsidRDefault="00365D7F" w:rsidP="00D56B0C">
            <w:pPr>
              <w:jc w:val="both"/>
            </w:pPr>
          </w:p>
          <w:p w14:paraId="3C2F8DD7" w14:textId="28FE91C4" w:rsidR="00365D7F" w:rsidRPr="00C22A36" w:rsidRDefault="00365D7F" w:rsidP="00D56B0C">
            <w:pPr>
              <w:jc w:val="both"/>
            </w:pPr>
            <w:r w:rsidRPr="00CA220E">
              <w:t>Foto 13</w:t>
            </w:r>
          </w:p>
        </w:tc>
        <w:tc>
          <w:tcPr>
            <w:tcW w:w="222" w:type="dxa"/>
          </w:tcPr>
          <w:p w14:paraId="07613931" w14:textId="77777777" w:rsidR="00E74096" w:rsidRDefault="00E74096" w:rsidP="00D56B0C">
            <w:pPr>
              <w:jc w:val="both"/>
            </w:pPr>
          </w:p>
        </w:tc>
        <w:tc>
          <w:tcPr>
            <w:tcW w:w="4996" w:type="dxa"/>
          </w:tcPr>
          <w:p w14:paraId="37DBB63D" w14:textId="3EA6FA69" w:rsidR="00E74096" w:rsidRDefault="001F0DED" w:rsidP="00D56B0C">
            <w:pPr>
              <w:jc w:val="both"/>
            </w:pPr>
            <w:r w:rsidRPr="001F0DED">
              <w:rPr>
                <w:noProof/>
                <w:lang w:eastAsia="pt-BR"/>
              </w:rPr>
              <w:drawing>
                <wp:inline distT="0" distB="0" distL="0" distR="0" wp14:anchorId="26E151E2" wp14:editId="648C63CF">
                  <wp:extent cx="3351400" cy="2514286"/>
                  <wp:effectExtent l="0" t="635" r="1270" b="1270"/>
                  <wp:docPr id="218" name="Imagem 218" descr="I:\Assessoria de Projetos e Gestão\INOVAÇÃO\Presidência\FOTOS PRESI\IMG_56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 descr="I:\Assessoria de Projetos e Gestão\INOVAÇÃO\Presidência\FOTOS PRESI\IMG_56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356854" cy="2518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D7F" w:rsidRPr="009A46A1" w14:paraId="4A2E8D92" w14:textId="77777777" w:rsidTr="00365D7F">
        <w:trPr>
          <w:jc w:val="center"/>
        </w:trPr>
        <w:tc>
          <w:tcPr>
            <w:tcW w:w="5046" w:type="dxa"/>
          </w:tcPr>
          <w:p w14:paraId="0D708246" w14:textId="4456FAB1" w:rsidR="00E74096" w:rsidRPr="009A46A1" w:rsidRDefault="00E74096" w:rsidP="00D56B0C">
            <w:pPr>
              <w:rPr>
                <w:sz w:val="16"/>
                <w:szCs w:val="24"/>
              </w:rPr>
            </w:pPr>
          </w:p>
        </w:tc>
        <w:tc>
          <w:tcPr>
            <w:tcW w:w="222" w:type="dxa"/>
          </w:tcPr>
          <w:p w14:paraId="304279D2" w14:textId="77777777" w:rsidR="00E74096" w:rsidRPr="009A46A1" w:rsidRDefault="00E74096" w:rsidP="00D56B0C">
            <w:pPr>
              <w:rPr>
                <w:sz w:val="16"/>
                <w:szCs w:val="24"/>
              </w:rPr>
            </w:pPr>
          </w:p>
        </w:tc>
        <w:tc>
          <w:tcPr>
            <w:tcW w:w="4996" w:type="dxa"/>
          </w:tcPr>
          <w:p w14:paraId="01483539" w14:textId="44670107" w:rsidR="00E74096" w:rsidRPr="009A46A1" w:rsidRDefault="00E74096" w:rsidP="001F0DED">
            <w:pPr>
              <w:rPr>
                <w:sz w:val="16"/>
                <w:szCs w:val="24"/>
              </w:rPr>
            </w:pPr>
            <w:r w:rsidRPr="00CA220E">
              <w:t>Foto 1</w:t>
            </w:r>
            <w:r w:rsidR="001F0DED" w:rsidRPr="00CA220E">
              <w:t>4</w:t>
            </w:r>
          </w:p>
        </w:tc>
      </w:tr>
    </w:tbl>
    <w:p w14:paraId="74B16494" w14:textId="77777777" w:rsidR="00FB3BCF" w:rsidRDefault="00B61D43" w:rsidP="00B61D43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B28D217" wp14:editId="28109599">
            <wp:extent cx="883024" cy="75057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376" cy="78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EA449" w14:textId="0E0F562F" w:rsidR="00BA38D8" w:rsidRDefault="00956D14" w:rsidP="0099353B">
      <w:pPr>
        <w:pStyle w:val="Textodecomentrio"/>
        <w:ind w:firstLine="1134"/>
        <w:jc w:val="both"/>
        <w:rPr>
          <w:sz w:val="22"/>
          <w:szCs w:val="22"/>
        </w:rPr>
      </w:pPr>
      <w:r>
        <w:rPr>
          <w:sz w:val="22"/>
          <w:szCs w:val="22"/>
        </w:rPr>
        <w:t>Após</w:t>
      </w:r>
      <w:r w:rsidR="00BA38D8" w:rsidRPr="00BA38D8">
        <w:rPr>
          <w:sz w:val="22"/>
          <w:szCs w:val="22"/>
        </w:rPr>
        <w:t xml:space="preserve"> conhecerem todas as ideias, </w:t>
      </w:r>
      <w:r>
        <w:rPr>
          <w:sz w:val="22"/>
          <w:szCs w:val="22"/>
        </w:rPr>
        <w:t xml:space="preserve">os participantes </w:t>
      </w:r>
      <w:r w:rsidR="00BA38D8" w:rsidRPr="00BA38D8">
        <w:rPr>
          <w:sz w:val="22"/>
          <w:szCs w:val="22"/>
        </w:rPr>
        <w:t>votaram naquelas que consideraram mais adequadas para o alcance da solução.</w:t>
      </w:r>
      <w:r w:rsidR="00BA38D8">
        <w:rPr>
          <w:sz w:val="22"/>
          <w:szCs w:val="22"/>
        </w:rPr>
        <w:t xml:space="preserve"> </w:t>
      </w:r>
      <w:r w:rsidR="00BA38D8" w:rsidRPr="00BA38D8">
        <w:rPr>
          <w:sz w:val="22"/>
          <w:szCs w:val="22"/>
        </w:rPr>
        <w:t xml:space="preserve">Em seguida, </w:t>
      </w:r>
      <w:r w:rsidR="0099353B">
        <w:rPr>
          <w:sz w:val="22"/>
          <w:szCs w:val="22"/>
        </w:rPr>
        <w:t>a chefe de Gabinete da Presidência</w:t>
      </w:r>
      <w:r w:rsidR="00BA38D8" w:rsidRPr="00BA38D8">
        <w:rPr>
          <w:sz w:val="22"/>
          <w:szCs w:val="22"/>
        </w:rPr>
        <w:t xml:space="preserve">, na condição de demandante, </w:t>
      </w:r>
      <w:r w:rsidR="0099353B">
        <w:rPr>
          <w:sz w:val="22"/>
          <w:szCs w:val="22"/>
        </w:rPr>
        <w:t>aplicou</w:t>
      </w:r>
      <w:r w:rsidR="00BA38D8" w:rsidRPr="00BA38D8">
        <w:rPr>
          <w:sz w:val="22"/>
          <w:szCs w:val="22"/>
        </w:rPr>
        <w:t xml:space="preserve"> </w:t>
      </w:r>
      <w:r w:rsidR="00DD5D74">
        <w:rPr>
          <w:sz w:val="22"/>
          <w:szCs w:val="22"/>
        </w:rPr>
        <w:t>“</w:t>
      </w:r>
      <w:r w:rsidR="00BA38D8" w:rsidRPr="00BA38D8">
        <w:rPr>
          <w:sz w:val="22"/>
          <w:szCs w:val="22"/>
        </w:rPr>
        <w:t>supervotos</w:t>
      </w:r>
      <w:r w:rsidR="00DD5D74">
        <w:rPr>
          <w:sz w:val="22"/>
          <w:szCs w:val="22"/>
        </w:rPr>
        <w:t>”</w:t>
      </w:r>
      <w:r w:rsidR="00BA38D8" w:rsidRPr="00BA38D8">
        <w:rPr>
          <w:sz w:val="22"/>
          <w:szCs w:val="22"/>
        </w:rPr>
        <w:t>, decidindo quais linhas de ação seriam desenvolvidas</w:t>
      </w:r>
      <w:r w:rsidR="00AC0697">
        <w:rPr>
          <w:sz w:val="22"/>
          <w:szCs w:val="22"/>
        </w:rPr>
        <w:t xml:space="preserve"> (fotos 15 a 17)</w:t>
      </w:r>
      <w:r w:rsidR="0005224C" w:rsidRPr="0005224C">
        <w:rPr>
          <w:sz w:val="22"/>
          <w:szCs w:val="22"/>
        </w:rPr>
        <w:t>.</w:t>
      </w:r>
    </w:p>
    <w:p w14:paraId="20EAC10B" w14:textId="77777777" w:rsidR="0005224C" w:rsidRDefault="0005224C" w:rsidP="00BA38D8">
      <w:pPr>
        <w:pStyle w:val="Textodecomentrio"/>
        <w:ind w:firstLine="1134"/>
        <w:rPr>
          <w:sz w:val="22"/>
          <w:szCs w:val="22"/>
        </w:rPr>
      </w:pPr>
    </w:p>
    <w:tbl>
      <w:tblPr>
        <w:tblStyle w:val="Tabelacomgrade"/>
        <w:tblW w:w="783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6"/>
        <w:gridCol w:w="180"/>
      </w:tblGrid>
      <w:tr w:rsidR="00AC0697" w:rsidRPr="00C22A36" w14:paraId="1140EF58" w14:textId="77777777" w:rsidTr="00AC0697">
        <w:trPr>
          <w:trHeight w:val="3674"/>
          <w:jc w:val="center"/>
        </w:trPr>
        <w:tc>
          <w:tcPr>
            <w:tcW w:w="7836" w:type="dxa"/>
            <w:gridSpan w:val="2"/>
          </w:tcPr>
          <w:p w14:paraId="69A59B3A" w14:textId="77777777" w:rsidR="00AC0697" w:rsidRPr="00C22A36" w:rsidRDefault="00AC0697" w:rsidP="00D56B0C">
            <w:pPr>
              <w:jc w:val="both"/>
            </w:pPr>
            <w:r w:rsidRPr="00E63CBF">
              <w:rPr>
                <w:noProof/>
                <w:lang w:eastAsia="pt-BR"/>
              </w:rPr>
              <w:drawing>
                <wp:inline distT="0" distB="0" distL="0" distR="0" wp14:anchorId="0CFC1F26" wp14:editId="3F43A775">
                  <wp:extent cx="3622118" cy="4828540"/>
                  <wp:effectExtent l="6350" t="0" r="3810" b="3810"/>
                  <wp:docPr id="226" name="Imagem 226" descr="I:\Assessoria de Projetos e Gestão\INOVAÇÃO\Presidência\FOTOS PRESI\SUPER VOTO 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0" descr="I:\Assessoria de Projetos e Gestão\INOVAÇÃO\Presidência\FOTOS PRESI\SUPER VOTO 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26354" cy="4834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697" w:rsidRPr="009A46A1" w14:paraId="1721F68C" w14:textId="77777777" w:rsidTr="00AC0697">
        <w:trPr>
          <w:jc w:val="center"/>
        </w:trPr>
        <w:tc>
          <w:tcPr>
            <w:tcW w:w="7836" w:type="dxa"/>
            <w:gridSpan w:val="2"/>
          </w:tcPr>
          <w:p w14:paraId="032AAC55" w14:textId="2DE2489C" w:rsidR="00AC0697" w:rsidRPr="009A46A1" w:rsidRDefault="00AC0697" w:rsidP="00D56B0C">
            <w:pPr>
              <w:rPr>
                <w:sz w:val="16"/>
                <w:szCs w:val="24"/>
              </w:rPr>
            </w:pPr>
            <w:r w:rsidRPr="00CA220E">
              <w:t xml:space="preserve">Foto </w:t>
            </w:r>
            <w:r>
              <w:t>15</w:t>
            </w:r>
          </w:p>
        </w:tc>
      </w:tr>
      <w:tr w:rsidR="00AC0697" w:rsidRPr="00C22A36" w14:paraId="0B8009C5" w14:textId="77777777" w:rsidTr="00AC0697">
        <w:trPr>
          <w:gridAfter w:val="1"/>
          <w:wAfter w:w="180" w:type="dxa"/>
          <w:trHeight w:val="3674"/>
          <w:jc w:val="center"/>
        </w:trPr>
        <w:tc>
          <w:tcPr>
            <w:tcW w:w="7656" w:type="dxa"/>
          </w:tcPr>
          <w:p w14:paraId="16E5DDF0" w14:textId="05A1814E" w:rsidR="00E63CBF" w:rsidRPr="00C22A36" w:rsidRDefault="00E63CBF" w:rsidP="00D56B0C">
            <w:pPr>
              <w:jc w:val="both"/>
            </w:pPr>
            <w:r w:rsidRPr="00E63CBF">
              <w:rPr>
                <w:noProof/>
                <w:lang w:eastAsia="pt-BR"/>
              </w:rPr>
              <w:lastRenderedPageBreak/>
              <w:drawing>
                <wp:inline distT="0" distB="0" distL="0" distR="0" wp14:anchorId="7E4140B2" wp14:editId="2F7EB87B">
                  <wp:extent cx="3542720" cy="4722698"/>
                  <wp:effectExtent l="635" t="0" r="1270" b="1270"/>
                  <wp:docPr id="230" name="Imagem 230" descr="I:\Assessoria de Projetos e Gestão\INOVAÇÃO\Presidência\FOTOS PRESI\SUPER VOTO 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3" descr="I:\Assessoria de Projetos e Gestão\INOVAÇÃO\Presidência\FOTOS PRESI\SUPER VOTO 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570908" cy="476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697" w:rsidRPr="009A46A1" w14:paraId="0529651A" w14:textId="77777777" w:rsidTr="00AC0697">
        <w:trPr>
          <w:gridAfter w:val="1"/>
          <w:wAfter w:w="180" w:type="dxa"/>
          <w:jc w:val="center"/>
        </w:trPr>
        <w:tc>
          <w:tcPr>
            <w:tcW w:w="7656" w:type="dxa"/>
          </w:tcPr>
          <w:p w14:paraId="2B78009B" w14:textId="77777777" w:rsidR="00E63CBF" w:rsidRDefault="00E63CBF" w:rsidP="00D56B0C">
            <w:r w:rsidRPr="00CA220E">
              <w:t xml:space="preserve">Foto </w:t>
            </w:r>
            <w:r w:rsidR="00AC0697">
              <w:t>16</w:t>
            </w:r>
          </w:p>
          <w:p w14:paraId="35BBFD72" w14:textId="77777777" w:rsidR="00AC0697" w:rsidRDefault="00AC0697" w:rsidP="00D56B0C"/>
          <w:p w14:paraId="4A038C47" w14:textId="235C686C" w:rsidR="00AC0697" w:rsidRPr="009A46A1" w:rsidRDefault="00AC0697" w:rsidP="00D56B0C">
            <w:pPr>
              <w:rPr>
                <w:sz w:val="16"/>
                <w:szCs w:val="24"/>
              </w:rPr>
            </w:pPr>
          </w:p>
        </w:tc>
      </w:tr>
      <w:tr w:rsidR="00AC0697" w:rsidRPr="00C22A36" w14:paraId="480A2F23" w14:textId="77777777" w:rsidTr="00AC0697">
        <w:trPr>
          <w:gridAfter w:val="1"/>
          <w:wAfter w:w="180" w:type="dxa"/>
          <w:trHeight w:val="3674"/>
          <w:jc w:val="center"/>
        </w:trPr>
        <w:tc>
          <w:tcPr>
            <w:tcW w:w="7656" w:type="dxa"/>
          </w:tcPr>
          <w:p w14:paraId="70AD6BB7" w14:textId="77777777" w:rsidR="00E63CBF" w:rsidRPr="00C22A36" w:rsidRDefault="00E63CBF" w:rsidP="00AC0697">
            <w:pPr>
              <w:jc w:val="center"/>
            </w:pPr>
            <w:r w:rsidRPr="00E63CBF">
              <w:rPr>
                <w:noProof/>
                <w:lang w:eastAsia="pt-BR"/>
              </w:rPr>
              <w:drawing>
                <wp:inline distT="0" distB="0" distL="0" distR="0" wp14:anchorId="52B7E48B" wp14:editId="522987BC">
                  <wp:extent cx="3543346" cy="4726322"/>
                  <wp:effectExtent l="0" t="0" r="0" b="0"/>
                  <wp:docPr id="227" name="Imagem 227" descr="I:\Assessoria de Projetos e Gestão\INOVAÇÃO\Presidência\FOTOS PRESI\SUPER VOTO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7" descr="I:\Assessoria de Projetos e Gestão\INOVAÇÃO\Presidência\FOTOS PRESI\SUPER VOTO 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9400" cy="4734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697" w:rsidRPr="009A46A1" w14:paraId="439553AD" w14:textId="77777777" w:rsidTr="00AC0697">
        <w:trPr>
          <w:gridAfter w:val="1"/>
          <w:wAfter w:w="180" w:type="dxa"/>
          <w:jc w:val="center"/>
        </w:trPr>
        <w:tc>
          <w:tcPr>
            <w:tcW w:w="7656" w:type="dxa"/>
          </w:tcPr>
          <w:p w14:paraId="49BF1BAB" w14:textId="07F6CEAA" w:rsidR="00E63CBF" w:rsidRPr="009A46A1" w:rsidRDefault="00AC0697" w:rsidP="00AC0697">
            <w:pPr>
              <w:rPr>
                <w:sz w:val="16"/>
                <w:szCs w:val="24"/>
              </w:rPr>
            </w:pPr>
            <w:r>
              <w:t xml:space="preserve">                </w:t>
            </w:r>
            <w:r w:rsidR="00E63CBF" w:rsidRPr="00CA220E">
              <w:t xml:space="preserve">Foto </w:t>
            </w:r>
            <w:r>
              <w:t>17</w:t>
            </w:r>
          </w:p>
        </w:tc>
      </w:tr>
    </w:tbl>
    <w:p w14:paraId="0F631580" w14:textId="77777777" w:rsidR="00757AAC" w:rsidRDefault="00757AAC" w:rsidP="00BA38D8">
      <w:pPr>
        <w:pStyle w:val="Textodecomentrio"/>
        <w:ind w:firstLine="1134"/>
        <w:rPr>
          <w:sz w:val="22"/>
          <w:szCs w:val="22"/>
        </w:rPr>
      </w:pPr>
    </w:p>
    <w:p w14:paraId="570962D4" w14:textId="77777777" w:rsidR="00E63CBF" w:rsidRDefault="00E63CBF" w:rsidP="00BA38D8">
      <w:pPr>
        <w:pStyle w:val="Textodecomentrio"/>
        <w:ind w:firstLine="1134"/>
        <w:rPr>
          <w:sz w:val="22"/>
          <w:szCs w:val="22"/>
        </w:rPr>
      </w:pPr>
    </w:p>
    <w:p w14:paraId="73946E4A" w14:textId="77777777" w:rsidR="00D80BBE" w:rsidRDefault="00D80BBE" w:rsidP="00B61D43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F47CEDF" wp14:editId="20D81502">
            <wp:extent cx="1057276" cy="726878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552" cy="74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767F7" w14:textId="563A7235" w:rsidR="00092326" w:rsidRDefault="009B33D0" w:rsidP="00925EA4">
      <w:pPr>
        <w:pStyle w:val="PargrafodaLista"/>
        <w:ind w:left="0" w:firstLine="1134"/>
        <w:jc w:val="both"/>
      </w:pPr>
      <w:r w:rsidRPr="0067455A">
        <w:t>Na fase final, o</w:t>
      </w:r>
      <w:r w:rsidR="00C22A36" w:rsidRPr="0067455A">
        <w:t>s participantes</w:t>
      </w:r>
      <w:r w:rsidR="0067455A" w:rsidRPr="0067455A">
        <w:t xml:space="preserve"> </w:t>
      </w:r>
      <w:r w:rsidR="00D752B9" w:rsidRPr="0067455A">
        <w:t>desenvolveram proposta de solução</w:t>
      </w:r>
      <w:r w:rsidR="00AC0697">
        <w:t xml:space="preserve">, em forma de </w:t>
      </w:r>
      <w:r w:rsidR="00AC0697" w:rsidRPr="00AC0697">
        <w:rPr>
          <w:i/>
        </w:rPr>
        <w:t>storyboard</w:t>
      </w:r>
      <w:r w:rsidR="00AC0697">
        <w:t>,</w:t>
      </w:r>
      <w:r w:rsidR="00D752B9" w:rsidRPr="0067455A">
        <w:t xml:space="preserve"> segundo o desafio e</w:t>
      </w:r>
      <w:r w:rsidR="00CA5A77" w:rsidRPr="0067455A">
        <w:t xml:space="preserve"> o</w:t>
      </w:r>
      <w:r w:rsidR="00D752B9" w:rsidRPr="0067455A">
        <w:t xml:space="preserve"> objetivo</w:t>
      </w:r>
      <w:r w:rsidR="00CA5A77" w:rsidRPr="0067455A">
        <w:t xml:space="preserve"> de longo prazo</w:t>
      </w:r>
      <w:r w:rsidR="00D752B9" w:rsidRPr="0067455A">
        <w:t xml:space="preserve"> </w:t>
      </w:r>
      <w:r w:rsidR="00CA5A77" w:rsidRPr="0067455A">
        <w:t>proposto</w:t>
      </w:r>
      <w:r w:rsidR="00A03C25" w:rsidRPr="0067455A">
        <w:t>s</w:t>
      </w:r>
      <w:r w:rsidR="00AC0697">
        <w:t xml:space="preserve"> (fotos </w:t>
      </w:r>
      <w:r w:rsidR="00E17EDA">
        <w:t>18</w:t>
      </w:r>
      <w:r w:rsidR="00AC0697">
        <w:t xml:space="preserve"> </w:t>
      </w:r>
      <w:r w:rsidR="00E17EDA">
        <w:t>e 19</w:t>
      </w:r>
      <w:r w:rsidR="00AC0697">
        <w:t>)</w:t>
      </w:r>
      <w:r w:rsidR="00D752B9" w:rsidRPr="0067455A">
        <w:t>.</w:t>
      </w:r>
    </w:p>
    <w:p w14:paraId="65472FC2" w14:textId="77777777" w:rsidR="00956D14" w:rsidRDefault="00956D14" w:rsidP="00925EA4">
      <w:pPr>
        <w:pStyle w:val="PargrafodaLista"/>
        <w:ind w:left="0" w:firstLine="1134"/>
        <w:jc w:val="both"/>
      </w:pP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6"/>
      </w:tblGrid>
      <w:tr w:rsidR="00C651AD" w:rsidRPr="00C22A36" w14:paraId="3E3FEE0F" w14:textId="77777777" w:rsidTr="00C651AD">
        <w:trPr>
          <w:trHeight w:val="6419"/>
          <w:jc w:val="center"/>
        </w:trPr>
        <w:tc>
          <w:tcPr>
            <w:tcW w:w="4266" w:type="dxa"/>
          </w:tcPr>
          <w:p w14:paraId="05615ACF" w14:textId="1A482E61" w:rsidR="00C651AD" w:rsidRPr="00C22A36" w:rsidRDefault="00C651AD" w:rsidP="00B57486">
            <w:pPr>
              <w:jc w:val="both"/>
            </w:pPr>
            <w:r>
              <w:object w:dxaOrig="4050" w:dyaOrig="6585" w14:anchorId="4FBA3A37">
                <v:shape id="_x0000_i1031" type="#_x0000_t75" style="width:194.2pt;height:315.8pt" o:ole="">
                  <v:imagedata r:id="rId40" o:title=""/>
                </v:shape>
                <o:OLEObject Type="Embed" ProgID="PBrush" ShapeID="_x0000_i1031" DrawAspect="Content" ObjectID="_1703936430" r:id="rId41"/>
              </w:object>
            </w:r>
          </w:p>
        </w:tc>
      </w:tr>
      <w:tr w:rsidR="00C651AD" w:rsidRPr="009A46A1" w14:paraId="32357F13" w14:textId="77777777" w:rsidTr="00C651AD">
        <w:trPr>
          <w:trHeight w:val="187"/>
          <w:jc w:val="center"/>
        </w:trPr>
        <w:tc>
          <w:tcPr>
            <w:tcW w:w="4266" w:type="dxa"/>
          </w:tcPr>
          <w:p w14:paraId="359C9821" w14:textId="42667AC0" w:rsidR="00C651AD" w:rsidRPr="009A46A1" w:rsidRDefault="00C651AD" w:rsidP="00B57486">
            <w:pPr>
              <w:rPr>
                <w:sz w:val="16"/>
                <w:szCs w:val="24"/>
              </w:rPr>
            </w:pPr>
            <w:r w:rsidRPr="00C651AD">
              <w:t>Foto 18</w:t>
            </w:r>
          </w:p>
        </w:tc>
      </w:tr>
    </w:tbl>
    <w:p w14:paraId="770021DB" w14:textId="77777777" w:rsidR="00956D14" w:rsidRDefault="00956D14" w:rsidP="00925EA4">
      <w:pPr>
        <w:pStyle w:val="PargrafodaLista"/>
        <w:ind w:left="0" w:firstLine="1134"/>
        <w:jc w:val="both"/>
      </w:pPr>
    </w:p>
    <w:p w14:paraId="71D61C05" w14:textId="1482A2D5" w:rsidR="00C651AD" w:rsidRDefault="00C651AD" w:rsidP="00C651AD">
      <w:pPr>
        <w:jc w:val="both"/>
      </w:pPr>
      <w:r>
        <w:t>Continuação...</w:t>
      </w:r>
    </w:p>
    <w:tbl>
      <w:tblPr>
        <w:tblStyle w:val="Tabelacomgrade"/>
        <w:tblW w:w="1006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60"/>
      </w:tblGrid>
      <w:tr w:rsidR="00C651AD" w:rsidRPr="00C22A36" w14:paraId="6D8A66F9" w14:textId="77777777" w:rsidTr="00C651AD">
        <w:trPr>
          <w:trHeight w:val="3902"/>
          <w:jc w:val="center"/>
        </w:trPr>
        <w:tc>
          <w:tcPr>
            <w:tcW w:w="10060" w:type="dxa"/>
          </w:tcPr>
          <w:p w14:paraId="55C7D02E" w14:textId="7CA00E24" w:rsidR="00C651AD" w:rsidRPr="00C22A36" w:rsidRDefault="00C651AD" w:rsidP="00C651AD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w:drawing>
                <wp:inline distT="0" distB="0" distL="0" distR="0" wp14:anchorId="234B71FE" wp14:editId="185B729B">
                  <wp:extent cx="6210212" cy="2878456"/>
                  <wp:effectExtent l="0" t="0" r="635" b="0"/>
                  <wp:docPr id="234" name="Imagem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21378" cy="2883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1AD" w:rsidRPr="00B84BFF" w14:paraId="3D482AF0" w14:textId="77777777" w:rsidTr="00C651AD">
        <w:trPr>
          <w:trHeight w:val="187"/>
          <w:jc w:val="center"/>
        </w:trPr>
        <w:tc>
          <w:tcPr>
            <w:tcW w:w="10060" w:type="dxa"/>
          </w:tcPr>
          <w:p w14:paraId="719D5EBB" w14:textId="77777777" w:rsidR="00C651AD" w:rsidRPr="00B84BFF" w:rsidRDefault="00C651AD" w:rsidP="00D56B0C">
            <w:pPr>
              <w:rPr>
                <w:noProof/>
                <w:lang w:eastAsia="pt-BR"/>
              </w:rPr>
            </w:pPr>
            <w:r w:rsidRPr="00C651AD">
              <w:t>Foto 19</w:t>
            </w:r>
          </w:p>
        </w:tc>
      </w:tr>
    </w:tbl>
    <w:p w14:paraId="2DCE6FDE" w14:textId="34917312" w:rsidR="001D0AE5" w:rsidRDefault="00131E84" w:rsidP="00925EA4">
      <w:pPr>
        <w:ind w:firstLine="1134"/>
        <w:jc w:val="both"/>
      </w:pPr>
      <w:r>
        <w:lastRenderedPageBreak/>
        <w:t xml:space="preserve">Conforme se depreende </w:t>
      </w:r>
      <w:r w:rsidR="003C3678">
        <w:t xml:space="preserve">do </w:t>
      </w:r>
      <w:r w:rsidR="003C3678" w:rsidRPr="003C3678">
        <w:rPr>
          <w:i/>
        </w:rPr>
        <w:t>Storyboard</w:t>
      </w:r>
      <w:r w:rsidR="003C3678">
        <w:rPr>
          <w:i/>
        </w:rPr>
        <w:t xml:space="preserve"> </w:t>
      </w:r>
      <w:r w:rsidR="003C3678" w:rsidRPr="003C3678">
        <w:t>(f</w:t>
      </w:r>
      <w:r w:rsidR="003C3678">
        <w:t>otos 18 e 19)</w:t>
      </w:r>
      <w:r w:rsidR="00811346">
        <w:t>:</w:t>
      </w:r>
      <w:r w:rsidRPr="00811346">
        <w:t xml:space="preserve"> </w:t>
      </w:r>
    </w:p>
    <w:p w14:paraId="6D03C691" w14:textId="222096B8" w:rsidR="001D0AE5" w:rsidRDefault="001D0AE5" w:rsidP="00811346">
      <w:pPr>
        <w:pStyle w:val="PargrafodaLista"/>
        <w:numPr>
          <w:ilvl w:val="0"/>
          <w:numId w:val="4"/>
        </w:numPr>
        <w:jc w:val="both"/>
      </w:pPr>
      <w:r>
        <w:t xml:space="preserve">As </w:t>
      </w:r>
      <w:r w:rsidR="00131E84">
        <w:t xml:space="preserve">demandas que chegarem à Secretaria da Presidência </w:t>
      </w:r>
      <w:r w:rsidR="0084060C">
        <w:t>passa</w:t>
      </w:r>
      <w:r w:rsidR="001C3789">
        <w:t>riam</w:t>
      </w:r>
      <w:r w:rsidR="003C3678">
        <w:t xml:space="preserve">, em primeiro nível, por uma triagem em um </w:t>
      </w:r>
      <w:r w:rsidR="003C3678" w:rsidRPr="00811346">
        <w:rPr>
          <w:b/>
        </w:rPr>
        <w:t>ponto de entrada único</w:t>
      </w:r>
      <w:r w:rsidR="003C3678">
        <w:t xml:space="preserve">. </w:t>
      </w:r>
    </w:p>
    <w:p w14:paraId="38EB98BA" w14:textId="4D9B16EC" w:rsidR="001D0AE5" w:rsidRDefault="007A7F3E" w:rsidP="00811346">
      <w:pPr>
        <w:pStyle w:val="PargrafodaLista"/>
        <w:numPr>
          <w:ilvl w:val="0"/>
          <w:numId w:val="4"/>
        </w:numPr>
        <w:jc w:val="both"/>
      </w:pPr>
      <w:r>
        <w:t>Nesse momento, seria realizada a</w:t>
      </w:r>
      <w:r w:rsidR="001D0AE5">
        <w:t xml:space="preserve"> </w:t>
      </w:r>
      <w:r w:rsidR="001D0AE5" w:rsidRPr="00811346">
        <w:rPr>
          <w:b/>
        </w:rPr>
        <w:t>triagem de 1º nível</w:t>
      </w:r>
      <w:r w:rsidR="001D0AE5">
        <w:t xml:space="preserve">, com o correto enquadramento da demanda para processamento. O enquadramento </w:t>
      </w:r>
      <w:r w:rsidR="001C3789">
        <w:t>seria</w:t>
      </w:r>
      <w:r w:rsidR="001D0AE5">
        <w:t xml:space="preserve"> feito de acordo com o tipo e a urgência. Assim, caso se trate de um documento </w:t>
      </w:r>
      <w:r>
        <w:t>rotineiro</w:t>
      </w:r>
      <w:r w:rsidR="001D0AE5">
        <w:t xml:space="preserve">, de processos </w:t>
      </w:r>
      <w:r>
        <w:t xml:space="preserve">já </w:t>
      </w:r>
      <w:r w:rsidR="001D0AE5">
        <w:t xml:space="preserve">instruídos ou a instruir, de temas a serem encaminhados ao Prisma </w:t>
      </w:r>
      <w:r>
        <w:t>ou</w:t>
      </w:r>
      <w:r w:rsidR="001D0AE5">
        <w:t xml:space="preserve"> de outros</w:t>
      </w:r>
      <w:r>
        <w:t xml:space="preserve"> tipos </w:t>
      </w:r>
      <w:r w:rsidR="001D0AE5">
        <w:t>previamente definidos e mapeados, a triagem indicará o caminho</w:t>
      </w:r>
      <w:r w:rsidR="0084060C">
        <w:t xml:space="preserve"> a seguir.</w:t>
      </w:r>
      <w:r w:rsidR="001D0AE5">
        <w:t xml:space="preserve">  </w:t>
      </w:r>
    </w:p>
    <w:p w14:paraId="20741B8D" w14:textId="7F6AF0B0" w:rsidR="001D0AE5" w:rsidRDefault="003C3678" w:rsidP="00811346">
      <w:pPr>
        <w:pStyle w:val="PargrafodaLista"/>
        <w:numPr>
          <w:ilvl w:val="0"/>
          <w:numId w:val="4"/>
        </w:numPr>
        <w:jc w:val="both"/>
      </w:pPr>
      <w:r>
        <w:t xml:space="preserve">O </w:t>
      </w:r>
      <w:r w:rsidRPr="00811346">
        <w:rPr>
          <w:b/>
        </w:rPr>
        <w:t xml:space="preserve">processamento dessas demandas </w:t>
      </w:r>
      <w:r w:rsidR="0084060C">
        <w:rPr>
          <w:b/>
        </w:rPr>
        <w:t>ser</w:t>
      </w:r>
      <w:r w:rsidR="001C3789">
        <w:rPr>
          <w:b/>
        </w:rPr>
        <w:t>ia</w:t>
      </w:r>
      <w:r w:rsidR="0084060C">
        <w:rPr>
          <w:b/>
        </w:rPr>
        <w:t>,</w:t>
      </w:r>
      <w:r w:rsidR="007A7F3E">
        <w:rPr>
          <w:b/>
        </w:rPr>
        <w:t xml:space="preserve"> a partir de</w:t>
      </w:r>
      <w:r w:rsidR="0084060C">
        <w:rPr>
          <w:b/>
        </w:rPr>
        <w:t xml:space="preserve"> então,</w:t>
      </w:r>
      <w:r w:rsidRPr="00811346">
        <w:rPr>
          <w:b/>
        </w:rPr>
        <w:t xml:space="preserve"> descentralizado</w:t>
      </w:r>
      <w:r w:rsidR="0084060C">
        <w:rPr>
          <w:b/>
        </w:rPr>
        <w:t>.</w:t>
      </w:r>
      <w:r w:rsidR="00D967AC">
        <w:t xml:space="preserve"> </w:t>
      </w:r>
    </w:p>
    <w:p w14:paraId="50A87290" w14:textId="0373768C" w:rsidR="0084060C" w:rsidRDefault="00D967AC" w:rsidP="00811346">
      <w:pPr>
        <w:pStyle w:val="PargrafodaLista"/>
        <w:numPr>
          <w:ilvl w:val="0"/>
          <w:numId w:val="4"/>
        </w:numPr>
        <w:jc w:val="both"/>
      </w:pPr>
      <w:r>
        <w:t xml:space="preserve">A Coordenação de Processos e a Assessoria Jurídica da Presidência </w:t>
      </w:r>
      <w:r w:rsidR="0084060C">
        <w:t>realiza</w:t>
      </w:r>
      <w:r w:rsidR="001C3789">
        <w:t>ria</w:t>
      </w:r>
      <w:r w:rsidR="0084060C">
        <w:t xml:space="preserve">m </w:t>
      </w:r>
      <w:r>
        <w:t xml:space="preserve">uma </w:t>
      </w:r>
      <w:r w:rsidRPr="007A7F3E">
        <w:rPr>
          <w:b/>
        </w:rPr>
        <w:t xml:space="preserve">triagem em </w:t>
      </w:r>
      <w:r w:rsidR="0084060C" w:rsidRPr="007A7F3E">
        <w:rPr>
          <w:b/>
        </w:rPr>
        <w:t xml:space="preserve">2º </w:t>
      </w:r>
      <w:r w:rsidRPr="007A7F3E">
        <w:rPr>
          <w:b/>
        </w:rPr>
        <w:t>nível</w:t>
      </w:r>
      <w:r w:rsidR="0084060C">
        <w:t>.</w:t>
      </w:r>
    </w:p>
    <w:p w14:paraId="480FC9FE" w14:textId="5C8D606E" w:rsidR="0084060C" w:rsidRDefault="001C3789" w:rsidP="00811346">
      <w:pPr>
        <w:pStyle w:val="PargrafodaLista"/>
        <w:numPr>
          <w:ilvl w:val="0"/>
          <w:numId w:val="4"/>
        </w:numPr>
        <w:jc w:val="both"/>
      </w:pPr>
      <w:r>
        <w:t>Neste ponto, haveria</w:t>
      </w:r>
      <w:r w:rsidR="0084060C">
        <w:t xml:space="preserve"> </w:t>
      </w:r>
      <w:r w:rsidR="00D967AC">
        <w:t xml:space="preserve">uma maior interação entre a Chefia de Gabinete, a Assessoria Jurídica, a Coordenação de </w:t>
      </w:r>
      <w:r w:rsidR="0084060C">
        <w:t xml:space="preserve">Processos </w:t>
      </w:r>
      <w:r w:rsidR="00D967AC">
        <w:t xml:space="preserve">e as demais áreas da Secretaria, por meio de </w:t>
      </w:r>
      <w:r w:rsidR="00D967AC" w:rsidRPr="001D0AE5">
        <w:rPr>
          <w:i/>
        </w:rPr>
        <w:t>WhatsApp</w:t>
      </w:r>
      <w:r w:rsidR="00D967AC">
        <w:t xml:space="preserve">, ferramenta </w:t>
      </w:r>
      <w:r w:rsidR="00D967AC" w:rsidRPr="001D0AE5">
        <w:rPr>
          <w:i/>
        </w:rPr>
        <w:t>Wiki</w:t>
      </w:r>
      <w:r w:rsidR="00D967AC">
        <w:t xml:space="preserve"> </w:t>
      </w:r>
      <w:r w:rsidR="007A7F3E">
        <w:t>ou</w:t>
      </w:r>
      <w:r w:rsidR="00D967AC">
        <w:t xml:space="preserve"> presencialmente. </w:t>
      </w:r>
    </w:p>
    <w:p w14:paraId="60494973" w14:textId="27A44990" w:rsidR="0084060C" w:rsidRDefault="00FF6A4A" w:rsidP="00811346">
      <w:pPr>
        <w:pStyle w:val="PargrafodaLista"/>
        <w:numPr>
          <w:ilvl w:val="0"/>
          <w:numId w:val="4"/>
        </w:numPr>
        <w:jc w:val="both"/>
      </w:pPr>
      <w:r>
        <w:t>Além disso, p</w:t>
      </w:r>
      <w:r w:rsidR="00D967AC">
        <w:t xml:space="preserve">ara </w:t>
      </w:r>
      <w:r>
        <w:t>melhorar o</w:t>
      </w:r>
      <w:r w:rsidR="00D967AC">
        <w:t xml:space="preserve"> fluxo dos processos, a Presidência</w:t>
      </w:r>
      <w:r>
        <w:t xml:space="preserve"> e outros órgãos da Casa</w:t>
      </w:r>
      <w:r w:rsidR="00D967AC">
        <w:t xml:space="preserve"> </w:t>
      </w:r>
      <w:r w:rsidR="001C3789">
        <w:t>firmariam</w:t>
      </w:r>
      <w:r w:rsidR="0084060C">
        <w:t xml:space="preserve"> </w:t>
      </w:r>
      <w:r>
        <w:t xml:space="preserve">acordos de </w:t>
      </w:r>
      <w:r w:rsidR="0084060C">
        <w:t xml:space="preserve">nível de </w:t>
      </w:r>
      <w:r>
        <w:t>serviço e</w:t>
      </w:r>
      <w:r w:rsidR="00D8756E">
        <w:t xml:space="preserve"> se </w:t>
      </w:r>
      <w:r w:rsidR="0084060C">
        <w:t>reunir</w:t>
      </w:r>
      <w:r w:rsidR="001C3789">
        <w:t>iam</w:t>
      </w:r>
      <w:r w:rsidR="0084060C">
        <w:t xml:space="preserve"> periodicamente com as áreas demandantes </w:t>
      </w:r>
      <w:r w:rsidR="00D8756E">
        <w:t>para</w:t>
      </w:r>
      <w:r w:rsidR="00AC05A9" w:rsidRPr="00AC05A9">
        <w:t xml:space="preserve"> </w:t>
      </w:r>
      <w:r w:rsidR="00AC05A9">
        <w:t xml:space="preserve">dar </w:t>
      </w:r>
      <w:r w:rsidR="00AC05A9" w:rsidRPr="001D0AE5">
        <w:rPr>
          <w:i/>
        </w:rPr>
        <w:t>feedbacks</w:t>
      </w:r>
      <w:r w:rsidR="00AC05A9">
        <w:t xml:space="preserve"> e,</w:t>
      </w:r>
      <w:r w:rsidR="00D8756E">
        <w:t xml:space="preserve"> se for o caso, realinhar </w:t>
      </w:r>
      <w:r w:rsidR="0084060C">
        <w:t xml:space="preserve">os </w:t>
      </w:r>
      <w:r w:rsidR="00D8756E">
        <w:t>acordos.</w:t>
      </w:r>
      <w:r w:rsidR="00575D74">
        <w:t xml:space="preserve"> </w:t>
      </w:r>
      <w:r w:rsidR="007A7F3E">
        <w:t>Este passo visa corrigir a leniência dos setores da Casa em relação a prazo, que tornam urgentes quase todas as demandas que chegam à Secretaria da Presidência.</w:t>
      </w:r>
    </w:p>
    <w:p w14:paraId="68073A9C" w14:textId="22EB5246" w:rsidR="00FF6A4A" w:rsidRDefault="0084060C" w:rsidP="00811346">
      <w:pPr>
        <w:pStyle w:val="PargrafodaLista"/>
        <w:numPr>
          <w:ilvl w:val="0"/>
          <w:numId w:val="4"/>
        </w:numPr>
        <w:jc w:val="both"/>
      </w:pPr>
      <w:r>
        <w:t>Na mesma linha</w:t>
      </w:r>
      <w:r w:rsidR="00575D74">
        <w:t xml:space="preserve">, a área de Redação da Presidência </w:t>
      </w:r>
      <w:r>
        <w:t>dar</w:t>
      </w:r>
      <w:r w:rsidR="001C3789">
        <w:t>ia</w:t>
      </w:r>
      <w:r>
        <w:t xml:space="preserve"> </w:t>
      </w:r>
      <w:r w:rsidR="00575D74" w:rsidRPr="001D0AE5">
        <w:rPr>
          <w:i/>
        </w:rPr>
        <w:t>feedbacks</w:t>
      </w:r>
      <w:r w:rsidR="00575D74">
        <w:t xml:space="preserve"> </w:t>
      </w:r>
      <w:r w:rsidR="00392D51">
        <w:t xml:space="preserve">regulares </w:t>
      </w:r>
      <w:r w:rsidR="00575D74">
        <w:t xml:space="preserve">à Assessoria Jurídica, à Coordenação de Processos e </w:t>
      </w:r>
      <w:r>
        <w:t xml:space="preserve">à Chefia de </w:t>
      </w:r>
      <w:r w:rsidR="00575D74">
        <w:t>Gabinete</w:t>
      </w:r>
      <w:r>
        <w:t>, visando à melhoria contínua do processo e a evitar o retrabalho</w:t>
      </w:r>
      <w:r w:rsidR="007A7F3E">
        <w:t xml:space="preserve"> processual por parte da Secretaria da Presidência, em função da necessidade de melhoria da qualidade da instrução processual recebida pelo Órgão</w:t>
      </w:r>
      <w:r w:rsidR="00575D74">
        <w:t>.</w:t>
      </w:r>
      <w:r w:rsidR="007A7F3E">
        <w:t xml:space="preserve"> </w:t>
      </w:r>
    </w:p>
    <w:p w14:paraId="1664743F" w14:textId="793C1EC4" w:rsidR="00C60EEE" w:rsidRDefault="00BF34AF" w:rsidP="00925EA4">
      <w:pPr>
        <w:ind w:firstLine="1134"/>
        <w:jc w:val="both"/>
      </w:pPr>
      <w:r>
        <w:t>Por fim, a</w:t>
      </w:r>
      <w:r w:rsidR="00CD18C6" w:rsidRPr="00CD18C6">
        <w:t xml:space="preserve"> </w:t>
      </w:r>
      <w:r w:rsidR="00CD18C6">
        <w:t xml:space="preserve">área </w:t>
      </w:r>
      <w:r w:rsidR="00CD18C6" w:rsidRPr="00CD18C6">
        <w:t>demandante</w:t>
      </w:r>
      <w:r w:rsidR="00CD18C6">
        <w:t xml:space="preserve">, com base no trabalho desenvolvido durante a Oficina, pretende </w:t>
      </w:r>
      <w:r w:rsidR="00F25513">
        <w:t>dar sequência ao trabalho mediante a produção de um protótipo</w:t>
      </w:r>
      <w:r w:rsidR="00E63CBF">
        <w:t xml:space="preserve">, com o propósito de servir como teste antes da implantação </w:t>
      </w:r>
      <w:r w:rsidR="005B65C1">
        <w:t>de uma</w:t>
      </w:r>
      <w:r w:rsidR="00F25513">
        <w:t xml:space="preserve"> solução</w:t>
      </w:r>
      <w:r w:rsidR="005B65C1">
        <w:t xml:space="preserve"> definitiva</w:t>
      </w:r>
      <w:r w:rsidR="00C60EEE" w:rsidRPr="00CD18C6">
        <w:t>.</w:t>
      </w:r>
    </w:p>
    <w:p w14:paraId="6D61BD61" w14:textId="77777777" w:rsidR="00C651AD" w:rsidRDefault="00C651AD" w:rsidP="00C60EEE">
      <w:pPr>
        <w:jc w:val="both"/>
        <w:rPr>
          <w:b/>
          <w:color w:val="385623" w:themeColor="accent6" w:themeShade="80"/>
        </w:rPr>
      </w:pPr>
    </w:p>
    <w:p w14:paraId="05F569FA" w14:textId="77777777" w:rsidR="00C60EEE" w:rsidRDefault="00C60EEE" w:rsidP="00C60EEE">
      <w:pPr>
        <w:jc w:val="both"/>
        <w:rPr>
          <w:b/>
          <w:i/>
          <w:color w:val="385623" w:themeColor="accent6" w:themeShade="80"/>
        </w:rPr>
      </w:pPr>
      <w:r>
        <w:rPr>
          <w:b/>
          <w:color w:val="385623" w:themeColor="accent6" w:themeShade="80"/>
        </w:rPr>
        <w:t xml:space="preserve"> Etapas alcançadas no </w:t>
      </w:r>
      <w:r w:rsidRPr="00925EA4">
        <w:rPr>
          <w:b/>
          <w:i/>
          <w:color w:val="385623" w:themeColor="accent6" w:themeShade="80"/>
        </w:rPr>
        <w:t>Squad</w:t>
      </w:r>
    </w:p>
    <w:p w14:paraId="409C75CE" w14:textId="77777777" w:rsidR="00325085" w:rsidRDefault="00325085" w:rsidP="00325085">
      <w:pPr>
        <w:pStyle w:val="PargrafodaLista"/>
        <w:jc w:val="both"/>
      </w:pPr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405BC0A" wp14:editId="1D9A1F95">
                <wp:simplePos x="0" y="0"/>
                <wp:positionH relativeFrom="column">
                  <wp:posOffset>1830070</wp:posOffset>
                </wp:positionH>
                <wp:positionV relativeFrom="paragraph">
                  <wp:posOffset>168910</wp:posOffset>
                </wp:positionV>
                <wp:extent cx="2235200" cy="2794000"/>
                <wp:effectExtent l="0" t="0" r="12700" b="25400"/>
                <wp:wrapSquare wrapText="bothSides"/>
                <wp:docPr id="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5200" cy="279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E84665" w14:textId="77777777" w:rsidR="00325085" w:rsidRPr="00FE1133" w:rsidRDefault="00325085" w:rsidP="00325085">
                            <w:pPr>
                              <w:rPr>
                                <w:noProof/>
                                <w:lang w:eastAsia="pt-BR"/>
                              </w:rPr>
                            </w:pPr>
                            <w:r w:rsidRPr="00FE1133">
                              <w:rPr>
                                <w:noProof/>
                                <w:lang w:eastAsia="pt-BR"/>
                              </w:rPr>
                              <w:t>Figura 2</w:t>
                            </w:r>
                          </w:p>
                          <w:p w14:paraId="27E18788" w14:textId="47EBB5F5" w:rsidR="00325085" w:rsidRDefault="00325085" w:rsidP="00325085"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38B0621A" wp14:editId="61B06113">
                                  <wp:extent cx="1974850" cy="2152650"/>
                                  <wp:effectExtent l="0" t="0" r="6350" b="0"/>
                                  <wp:docPr id="201" name="Imagem 2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74850" cy="2152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7C7432" w14:textId="77777777" w:rsidR="00325085" w:rsidRPr="00C60EEE" w:rsidRDefault="00325085" w:rsidP="0032508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AE56E9">
                              <w:rPr>
                                <w:sz w:val="14"/>
                              </w:rPr>
                              <w:t xml:space="preserve">Fonte: </w:t>
                            </w:r>
                            <w:r>
                              <w:rPr>
                                <w:sz w:val="14"/>
                              </w:rPr>
                              <w:t>Assessoria de Projetos e Gestão</w:t>
                            </w:r>
                            <w:r w:rsidRPr="00AE56E9">
                              <w:rPr>
                                <w:sz w:val="14"/>
                              </w:rPr>
                              <w:t>/DG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405BC0A" id="_x0000_s1053" type="#_x0000_t202" style="position:absolute;left:0;text-align:left;margin-left:144.1pt;margin-top:13.3pt;width:176pt;height:220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">
                <v:textbox>
                  <w:txbxContent>
                    <w:p w14:paraId="56E84665" w14:textId="77777777" w:rsidR="00325085" w:rsidRPr="00FE1133" w:rsidRDefault="00325085" w:rsidP="00325085">
                      <w:pPr>
                        <w:rPr>
                          <w:noProof/>
                          <w:lang w:eastAsia="pt-BR"/>
                        </w:rPr>
                      </w:pPr>
                      <w:r w:rsidRPr="00FE1133">
                        <w:rPr>
                          <w:noProof/>
                          <w:lang w:eastAsia="pt-BR"/>
                        </w:rPr>
                        <w:t>Figura 2</w:t>
                      </w:r>
                    </w:p>
                    <w:p w14:paraId="27E18788" w14:textId="47EBB5F5" w:rsidR="00325085" w:rsidRDefault="00325085" w:rsidP="00325085"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38B0621A" wp14:editId="61B06113">
                            <wp:extent cx="1974850" cy="2152650"/>
                            <wp:effectExtent l="0" t="0" r="6350" b="0"/>
                            <wp:docPr id="201" name="Imagem 2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74850" cy="2152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7C7432" w14:textId="77777777" w:rsidR="00325085" w:rsidRPr="00C60EEE" w:rsidRDefault="00325085" w:rsidP="00325085">
                      <w:pPr>
                        <w:jc w:val="right"/>
                        <w:rPr>
                          <w:sz w:val="14"/>
                        </w:rPr>
                      </w:pPr>
                      <w:r w:rsidRPr="00AE56E9">
                        <w:rPr>
                          <w:sz w:val="14"/>
                        </w:rPr>
                        <w:t xml:space="preserve">Fonte: </w:t>
                      </w:r>
                      <w:r>
                        <w:rPr>
                          <w:sz w:val="14"/>
                        </w:rPr>
                        <w:t>Assessoria de Projetos e Gestão</w:t>
                      </w:r>
                      <w:r w:rsidRPr="00AE56E9">
                        <w:rPr>
                          <w:sz w:val="14"/>
                        </w:rPr>
                        <w:t>/DG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D6047D6" w14:textId="77777777" w:rsidR="00325085" w:rsidRDefault="00325085" w:rsidP="00325085"/>
    <w:p w14:paraId="01B0BB15" w14:textId="1406A269" w:rsidR="00325085" w:rsidRDefault="00325085" w:rsidP="00325085">
      <w:pPr>
        <w:jc w:val="right"/>
      </w:pPr>
      <w:r>
        <w:rPr>
          <w:noProof/>
          <w:lang w:eastAsia="pt-BR"/>
        </w:rPr>
        <w:drawing>
          <wp:anchor distT="0" distB="0" distL="114300" distR="114300" simplePos="0" relativeHeight="251721728" behindDoc="0" locked="0" layoutInCell="1" allowOverlap="1" wp14:anchorId="2BF717AE" wp14:editId="2CF29A69">
            <wp:simplePos x="0" y="0"/>
            <wp:positionH relativeFrom="column">
              <wp:posOffset>3404870</wp:posOffset>
            </wp:positionH>
            <wp:positionV relativeFrom="paragraph">
              <wp:posOffset>123190</wp:posOffset>
            </wp:positionV>
            <wp:extent cx="381600" cy="507600"/>
            <wp:effectExtent l="0" t="0" r="0" b="6985"/>
            <wp:wrapNone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" cy="5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66503D" w14:textId="2AF4FFD0" w:rsidR="00325085" w:rsidRDefault="00325085" w:rsidP="00C60EEE">
      <w:pPr>
        <w:jc w:val="both"/>
        <w:rPr>
          <w:b/>
          <w:i/>
          <w:color w:val="385623" w:themeColor="accent6" w:themeShade="80"/>
        </w:rPr>
      </w:pPr>
    </w:p>
    <w:p w14:paraId="4020DE1F" w14:textId="77777777" w:rsidR="00325085" w:rsidRDefault="00325085" w:rsidP="00C60EEE">
      <w:pPr>
        <w:jc w:val="both"/>
        <w:rPr>
          <w:b/>
          <w:i/>
          <w:color w:val="385623" w:themeColor="accent6" w:themeShade="80"/>
        </w:rPr>
      </w:pPr>
    </w:p>
    <w:p w14:paraId="645D4F5F" w14:textId="77777777" w:rsidR="00325085" w:rsidRDefault="00325085" w:rsidP="00C60EEE">
      <w:pPr>
        <w:jc w:val="both"/>
        <w:rPr>
          <w:b/>
          <w:i/>
          <w:color w:val="385623" w:themeColor="accent6" w:themeShade="80"/>
        </w:rPr>
      </w:pPr>
    </w:p>
    <w:p w14:paraId="6ABAD8B5" w14:textId="77777777" w:rsidR="00325085" w:rsidRDefault="00325085" w:rsidP="00C60EEE">
      <w:pPr>
        <w:jc w:val="both"/>
        <w:rPr>
          <w:b/>
          <w:i/>
          <w:color w:val="385623" w:themeColor="accent6" w:themeShade="80"/>
        </w:rPr>
      </w:pPr>
    </w:p>
    <w:p w14:paraId="1D1898DC" w14:textId="77777777" w:rsidR="00325085" w:rsidRDefault="00325085" w:rsidP="00C60EEE">
      <w:pPr>
        <w:jc w:val="both"/>
        <w:rPr>
          <w:b/>
          <w:i/>
          <w:color w:val="385623" w:themeColor="accent6" w:themeShade="80"/>
        </w:rPr>
      </w:pPr>
    </w:p>
    <w:p w14:paraId="53ACE21F" w14:textId="77777777" w:rsidR="00325085" w:rsidRDefault="00325085" w:rsidP="00C60EEE">
      <w:pPr>
        <w:jc w:val="both"/>
        <w:rPr>
          <w:b/>
          <w:i/>
          <w:color w:val="385623" w:themeColor="accent6" w:themeShade="80"/>
        </w:rPr>
      </w:pPr>
    </w:p>
    <w:p w14:paraId="2A6BB3ED" w14:textId="77777777" w:rsidR="00325085" w:rsidRDefault="00325085" w:rsidP="00C60EEE">
      <w:pPr>
        <w:jc w:val="both"/>
        <w:rPr>
          <w:b/>
          <w:i/>
          <w:color w:val="385623" w:themeColor="accent6" w:themeShade="80"/>
        </w:rPr>
      </w:pPr>
    </w:p>
    <w:p w14:paraId="00E25DD3" w14:textId="77777777" w:rsidR="00325085" w:rsidRDefault="00325085" w:rsidP="00C60EEE">
      <w:pPr>
        <w:jc w:val="both"/>
        <w:rPr>
          <w:b/>
          <w:i/>
          <w:color w:val="385623" w:themeColor="accent6" w:themeShade="80"/>
        </w:rPr>
      </w:pPr>
    </w:p>
    <w:p w14:paraId="07360926" w14:textId="6D958026" w:rsidR="00BC0842" w:rsidRDefault="00BC0842">
      <w:pPr>
        <w:rPr>
          <w:b/>
          <w:i/>
          <w:color w:val="385623" w:themeColor="accent6" w:themeShade="80"/>
        </w:rPr>
      </w:pPr>
      <w:r>
        <w:rPr>
          <w:b/>
          <w:i/>
          <w:color w:val="385623" w:themeColor="accent6" w:themeShade="80"/>
        </w:rPr>
        <w:br w:type="page"/>
      </w:r>
    </w:p>
    <w:p w14:paraId="1B62275F" w14:textId="77777777" w:rsidR="00325085" w:rsidRDefault="00325085" w:rsidP="00C60EEE">
      <w:pPr>
        <w:jc w:val="both"/>
        <w:rPr>
          <w:b/>
          <w:i/>
          <w:color w:val="385623" w:themeColor="accent6" w:themeShade="80"/>
        </w:rPr>
      </w:pPr>
    </w:p>
    <w:p w14:paraId="0BE48673" w14:textId="77777777" w:rsidR="00325085" w:rsidRDefault="00325085" w:rsidP="00325085">
      <w:pPr>
        <w:jc w:val="right"/>
      </w:pPr>
    </w:p>
    <w:p w14:paraId="5906910A" w14:textId="77777777" w:rsidR="00325085" w:rsidRPr="00C60EEE" w:rsidRDefault="00325085" w:rsidP="00325085">
      <w:pPr>
        <w:jc w:val="right"/>
        <w:rPr>
          <w:sz w:val="14"/>
        </w:rPr>
      </w:pPr>
    </w:p>
    <w:p w14:paraId="3B770798" w14:textId="1ADA2743" w:rsidR="00500644" w:rsidRPr="00F93AD0" w:rsidRDefault="00500644" w:rsidP="00C60EEE"/>
    <w:p w14:paraId="606B1A13" w14:textId="77777777" w:rsidR="00D15387" w:rsidRDefault="00D15387" w:rsidP="00D15387">
      <w:pPr>
        <w:tabs>
          <w:tab w:val="left" w:pos="1740"/>
        </w:tabs>
      </w:pPr>
      <w:r>
        <w:rPr>
          <w:noProof/>
          <w:lang w:eastAsia="pt-BR"/>
        </w:rPr>
        <w:drawing>
          <wp:anchor distT="0" distB="0" distL="114300" distR="114300" simplePos="0" relativeHeight="251659264" behindDoc="1" locked="1" layoutInCell="1" allowOverlap="1" wp14:anchorId="04288620" wp14:editId="21AE3B7D">
            <wp:simplePos x="0" y="0"/>
            <wp:positionH relativeFrom="column">
              <wp:posOffset>-1076325</wp:posOffset>
            </wp:positionH>
            <wp:positionV relativeFrom="page">
              <wp:posOffset>0</wp:posOffset>
            </wp:positionV>
            <wp:extent cx="7577455" cy="10706100"/>
            <wp:effectExtent l="0" t="0" r="4445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rtboard 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7455" cy="1070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D15387" w:rsidSect="005A5D22">
      <w:pgSz w:w="11906" w:h="16838" w:code="9"/>
      <w:pgMar w:top="1134" w:right="1418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29D5F66" w14:textId="77777777" w:rsidR="007E4B8A" w:rsidRDefault="007E4B8A" w:rsidP="00AC3C8E">
      <w:pPr>
        <w:spacing w:after="0" w:line="240" w:lineRule="auto"/>
      </w:pPr>
      <w:r>
        <w:separator/>
      </w:r>
    </w:p>
  </w:endnote>
  <w:endnote w:type="continuationSeparator" w:id="0">
    <w:p w14:paraId="398E9445" w14:textId="77777777" w:rsidR="007E4B8A" w:rsidRDefault="007E4B8A" w:rsidP="00AC3C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Stone Sans Semi Bold">
    <w:altName w:val="Times New Roman"/>
    <w:charset w:val="00"/>
    <w:family w:val="auto"/>
    <w:pitch w:val="variable"/>
    <w:sig w:usb0="00000001" w:usb1="00000000" w:usb2="00000000" w:usb3="00000000" w:csb0="00000009" w:csb1="00000000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A3F4E21" w14:textId="77777777" w:rsidR="007E4B8A" w:rsidRDefault="007E4B8A" w:rsidP="00AC3C8E">
      <w:pPr>
        <w:spacing w:after="0" w:line="240" w:lineRule="auto"/>
      </w:pPr>
      <w:r>
        <w:separator/>
      </w:r>
    </w:p>
  </w:footnote>
  <w:footnote w:type="continuationSeparator" w:id="0">
    <w:p w14:paraId="2B387FEB" w14:textId="77777777" w:rsidR="007E4B8A" w:rsidRDefault="007E4B8A" w:rsidP="00AC3C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6E5977"/>
    <w:multiLevelType w:val="hybridMultilevel"/>
    <w:tmpl w:val="E528D2A6"/>
    <w:lvl w:ilvl="0" w:tplc="0416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>
    <w:nsid w:val="2AE37536"/>
    <w:multiLevelType w:val="hybridMultilevel"/>
    <w:tmpl w:val="1E2CC022"/>
    <w:lvl w:ilvl="0" w:tplc="0416000B">
      <w:start w:val="1"/>
      <w:numFmt w:val="bullet"/>
      <w:lvlText w:val=""/>
      <w:lvlJc w:val="left"/>
      <w:pPr>
        <w:ind w:left="1494" w:hanging="360"/>
      </w:pPr>
      <w:rPr>
        <w:rFonts w:ascii="Wingdings" w:hAnsi="Wingdings" w:hint="default"/>
      </w:rPr>
    </w:lvl>
    <w:lvl w:ilvl="1" w:tplc="04160019" w:tentative="1">
      <w:start w:val="1"/>
      <w:numFmt w:val="lowerLetter"/>
      <w:lvlText w:val="%2."/>
      <w:lvlJc w:val="left"/>
      <w:pPr>
        <w:ind w:left="2214" w:hanging="360"/>
      </w:pPr>
    </w:lvl>
    <w:lvl w:ilvl="2" w:tplc="0416001B" w:tentative="1">
      <w:start w:val="1"/>
      <w:numFmt w:val="lowerRoman"/>
      <w:lvlText w:val="%3."/>
      <w:lvlJc w:val="right"/>
      <w:pPr>
        <w:ind w:left="2934" w:hanging="180"/>
      </w:pPr>
    </w:lvl>
    <w:lvl w:ilvl="3" w:tplc="0416000F" w:tentative="1">
      <w:start w:val="1"/>
      <w:numFmt w:val="decimal"/>
      <w:lvlText w:val="%4."/>
      <w:lvlJc w:val="left"/>
      <w:pPr>
        <w:ind w:left="3654" w:hanging="360"/>
      </w:pPr>
    </w:lvl>
    <w:lvl w:ilvl="4" w:tplc="04160019" w:tentative="1">
      <w:start w:val="1"/>
      <w:numFmt w:val="lowerLetter"/>
      <w:lvlText w:val="%5."/>
      <w:lvlJc w:val="left"/>
      <w:pPr>
        <w:ind w:left="4374" w:hanging="360"/>
      </w:pPr>
    </w:lvl>
    <w:lvl w:ilvl="5" w:tplc="0416001B" w:tentative="1">
      <w:start w:val="1"/>
      <w:numFmt w:val="lowerRoman"/>
      <w:lvlText w:val="%6."/>
      <w:lvlJc w:val="right"/>
      <w:pPr>
        <w:ind w:left="5094" w:hanging="180"/>
      </w:pPr>
    </w:lvl>
    <w:lvl w:ilvl="6" w:tplc="0416000F" w:tentative="1">
      <w:start w:val="1"/>
      <w:numFmt w:val="decimal"/>
      <w:lvlText w:val="%7."/>
      <w:lvlJc w:val="left"/>
      <w:pPr>
        <w:ind w:left="5814" w:hanging="360"/>
      </w:pPr>
    </w:lvl>
    <w:lvl w:ilvl="7" w:tplc="04160019" w:tentative="1">
      <w:start w:val="1"/>
      <w:numFmt w:val="lowerLetter"/>
      <w:lvlText w:val="%8."/>
      <w:lvlJc w:val="left"/>
      <w:pPr>
        <w:ind w:left="6534" w:hanging="360"/>
      </w:pPr>
    </w:lvl>
    <w:lvl w:ilvl="8" w:tplc="0416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">
    <w:nsid w:val="638362D5"/>
    <w:multiLevelType w:val="hybridMultilevel"/>
    <w:tmpl w:val="0492AC62"/>
    <w:lvl w:ilvl="0" w:tplc="2908743E">
      <w:start w:val="1"/>
      <w:numFmt w:val="bullet"/>
      <w:lvlText w:val=""/>
      <w:lvlJc w:val="left"/>
      <w:pPr>
        <w:ind w:left="1494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">
    <w:nsid w:val="670A3BBF"/>
    <w:multiLevelType w:val="hybridMultilevel"/>
    <w:tmpl w:val="0CF430E8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Fernando Pereira Viana">
    <w15:presenceInfo w15:providerId="AD" w15:userId="S-1-5-21-1195709691-1032145522-1850952788-12776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activeWritingStyle w:appName="MSWord" w:lang="pt-BR" w:vendorID="64" w:dllVersion="131078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3C8E"/>
    <w:rsid w:val="000047CD"/>
    <w:rsid w:val="00015548"/>
    <w:rsid w:val="000357F3"/>
    <w:rsid w:val="000371DB"/>
    <w:rsid w:val="00043E0D"/>
    <w:rsid w:val="00051F94"/>
    <w:rsid w:val="0005224C"/>
    <w:rsid w:val="00065B0E"/>
    <w:rsid w:val="00072362"/>
    <w:rsid w:val="0008184F"/>
    <w:rsid w:val="000854E7"/>
    <w:rsid w:val="00092326"/>
    <w:rsid w:val="0009570B"/>
    <w:rsid w:val="000B7485"/>
    <w:rsid w:val="001043A1"/>
    <w:rsid w:val="00107B3B"/>
    <w:rsid w:val="00124319"/>
    <w:rsid w:val="00131E84"/>
    <w:rsid w:val="001444B5"/>
    <w:rsid w:val="00163EB7"/>
    <w:rsid w:val="00171498"/>
    <w:rsid w:val="00174B19"/>
    <w:rsid w:val="00180998"/>
    <w:rsid w:val="00181358"/>
    <w:rsid w:val="00194E70"/>
    <w:rsid w:val="001C3789"/>
    <w:rsid w:val="001D0AE5"/>
    <w:rsid w:val="001E4DD6"/>
    <w:rsid w:val="001F0DED"/>
    <w:rsid w:val="00221258"/>
    <w:rsid w:val="00235F06"/>
    <w:rsid w:val="002F51ED"/>
    <w:rsid w:val="00303FFB"/>
    <w:rsid w:val="00325085"/>
    <w:rsid w:val="00327DC1"/>
    <w:rsid w:val="00337611"/>
    <w:rsid w:val="00341028"/>
    <w:rsid w:val="00342E2B"/>
    <w:rsid w:val="00357EE0"/>
    <w:rsid w:val="00365197"/>
    <w:rsid w:val="00365D7F"/>
    <w:rsid w:val="003824B2"/>
    <w:rsid w:val="00392D51"/>
    <w:rsid w:val="003B181A"/>
    <w:rsid w:val="003B2179"/>
    <w:rsid w:val="003C3678"/>
    <w:rsid w:val="003D0CC4"/>
    <w:rsid w:val="003D3137"/>
    <w:rsid w:val="003F6465"/>
    <w:rsid w:val="00400BE0"/>
    <w:rsid w:val="004077B3"/>
    <w:rsid w:val="00413922"/>
    <w:rsid w:val="0043204E"/>
    <w:rsid w:val="00450B37"/>
    <w:rsid w:val="00463577"/>
    <w:rsid w:val="0046578F"/>
    <w:rsid w:val="0049047A"/>
    <w:rsid w:val="004A32CB"/>
    <w:rsid w:val="004B02C4"/>
    <w:rsid w:val="004B7817"/>
    <w:rsid w:val="004E1F75"/>
    <w:rsid w:val="00500644"/>
    <w:rsid w:val="00504018"/>
    <w:rsid w:val="00510388"/>
    <w:rsid w:val="00541882"/>
    <w:rsid w:val="00547589"/>
    <w:rsid w:val="00555465"/>
    <w:rsid w:val="00557A61"/>
    <w:rsid w:val="00575D74"/>
    <w:rsid w:val="005A5D22"/>
    <w:rsid w:val="005B239E"/>
    <w:rsid w:val="005B52B4"/>
    <w:rsid w:val="005B65C1"/>
    <w:rsid w:val="005D21FA"/>
    <w:rsid w:val="005D5F66"/>
    <w:rsid w:val="005F1A9A"/>
    <w:rsid w:val="00623B5D"/>
    <w:rsid w:val="00635EB2"/>
    <w:rsid w:val="0067455A"/>
    <w:rsid w:val="006A25EE"/>
    <w:rsid w:val="006C4757"/>
    <w:rsid w:val="006D0255"/>
    <w:rsid w:val="006E6729"/>
    <w:rsid w:val="00717F02"/>
    <w:rsid w:val="007211B2"/>
    <w:rsid w:val="00725D1B"/>
    <w:rsid w:val="00737F3D"/>
    <w:rsid w:val="007458FB"/>
    <w:rsid w:val="00757AAC"/>
    <w:rsid w:val="007662F6"/>
    <w:rsid w:val="0078208F"/>
    <w:rsid w:val="007A7BAB"/>
    <w:rsid w:val="007A7F3E"/>
    <w:rsid w:val="007C7C9A"/>
    <w:rsid w:val="007E4B8A"/>
    <w:rsid w:val="00801E22"/>
    <w:rsid w:val="00810234"/>
    <w:rsid w:val="00811346"/>
    <w:rsid w:val="0084060C"/>
    <w:rsid w:val="008438BD"/>
    <w:rsid w:val="008640E8"/>
    <w:rsid w:val="00875C9F"/>
    <w:rsid w:val="00875E7D"/>
    <w:rsid w:val="008B0B3F"/>
    <w:rsid w:val="008B2FD6"/>
    <w:rsid w:val="008E2216"/>
    <w:rsid w:val="008F6EDE"/>
    <w:rsid w:val="00914EA7"/>
    <w:rsid w:val="00925EA4"/>
    <w:rsid w:val="0093362F"/>
    <w:rsid w:val="009348C8"/>
    <w:rsid w:val="00943573"/>
    <w:rsid w:val="00947759"/>
    <w:rsid w:val="00956D14"/>
    <w:rsid w:val="00983159"/>
    <w:rsid w:val="0099353B"/>
    <w:rsid w:val="009A215A"/>
    <w:rsid w:val="009A46A1"/>
    <w:rsid w:val="009B33D0"/>
    <w:rsid w:val="009B5F68"/>
    <w:rsid w:val="009F4C98"/>
    <w:rsid w:val="00A03C25"/>
    <w:rsid w:val="00A202D0"/>
    <w:rsid w:val="00A568A3"/>
    <w:rsid w:val="00A66D4C"/>
    <w:rsid w:val="00AA3758"/>
    <w:rsid w:val="00AC05A9"/>
    <w:rsid w:val="00AC0697"/>
    <w:rsid w:val="00AC3C8E"/>
    <w:rsid w:val="00AD683D"/>
    <w:rsid w:val="00AE56E9"/>
    <w:rsid w:val="00AF1786"/>
    <w:rsid w:val="00B11A38"/>
    <w:rsid w:val="00B1773E"/>
    <w:rsid w:val="00B60110"/>
    <w:rsid w:val="00B61D43"/>
    <w:rsid w:val="00B84BFF"/>
    <w:rsid w:val="00B90B2E"/>
    <w:rsid w:val="00B97014"/>
    <w:rsid w:val="00BA1449"/>
    <w:rsid w:val="00BA38D8"/>
    <w:rsid w:val="00BB0588"/>
    <w:rsid w:val="00BC0842"/>
    <w:rsid w:val="00BF34AF"/>
    <w:rsid w:val="00C06761"/>
    <w:rsid w:val="00C1165A"/>
    <w:rsid w:val="00C22A36"/>
    <w:rsid w:val="00C263DD"/>
    <w:rsid w:val="00C41E89"/>
    <w:rsid w:val="00C461D9"/>
    <w:rsid w:val="00C60EEE"/>
    <w:rsid w:val="00C651AD"/>
    <w:rsid w:val="00C758C4"/>
    <w:rsid w:val="00CA220E"/>
    <w:rsid w:val="00CA4DD8"/>
    <w:rsid w:val="00CA5A77"/>
    <w:rsid w:val="00CC0ABC"/>
    <w:rsid w:val="00CD18C6"/>
    <w:rsid w:val="00D110DC"/>
    <w:rsid w:val="00D15387"/>
    <w:rsid w:val="00D154F1"/>
    <w:rsid w:val="00D567BF"/>
    <w:rsid w:val="00D603F8"/>
    <w:rsid w:val="00D752B9"/>
    <w:rsid w:val="00D77036"/>
    <w:rsid w:val="00D77560"/>
    <w:rsid w:val="00D80BBE"/>
    <w:rsid w:val="00D8756E"/>
    <w:rsid w:val="00D967AC"/>
    <w:rsid w:val="00DA2868"/>
    <w:rsid w:val="00DA715D"/>
    <w:rsid w:val="00DA72E3"/>
    <w:rsid w:val="00DA7DA4"/>
    <w:rsid w:val="00DD5D74"/>
    <w:rsid w:val="00DE3194"/>
    <w:rsid w:val="00E17EDA"/>
    <w:rsid w:val="00E56B6F"/>
    <w:rsid w:val="00E63CBF"/>
    <w:rsid w:val="00E74096"/>
    <w:rsid w:val="00E753F8"/>
    <w:rsid w:val="00F0059A"/>
    <w:rsid w:val="00F25513"/>
    <w:rsid w:val="00F741B7"/>
    <w:rsid w:val="00F85C14"/>
    <w:rsid w:val="00F87D7A"/>
    <w:rsid w:val="00F93AD0"/>
    <w:rsid w:val="00F94B5C"/>
    <w:rsid w:val="00FB3BCF"/>
    <w:rsid w:val="00FE1133"/>
    <w:rsid w:val="00FF02D7"/>
    <w:rsid w:val="00FF1AF7"/>
    <w:rsid w:val="00FF6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453EB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AC3C8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C3C8E"/>
  </w:style>
  <w:style w:type="paragraph" w:styleId="Rodap">
    <w:name w:val="footer"/>
    <w:basedOn w:val="Normal"/>
    <w:link w:val="RodapChar"/>
    <w:uiPriority w:val="99"/>
    <w:unhideWhenUsed/>
    <w:rsid w:val="00AC3C8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C3C8E"/>
  </w:style>
  <w:style w:type="paragraph" w:styleId="PargrafodaLista">
    <w:name w:val="List Paragraph"/>
    <w:basedOn w:val="Normal"/>
    <w:uiPriority w:val="34"/>
    <w:qFormat/>
    <w:rsid w:val="00AE56E9"/>
    <w:pPr>
      <w:ind w:left="720"/>
      <w:contextualSpacing/>
    </w:pPr>
  </w:style>
  <w:style w:type="table" w:styleId="Tabelacomgrade">
    <w:name w:val="Table Grid"/>
    <w:basedOn w:val="Tabelanormal"/>
    <w:uiPriority w:val="39"/>
    <w:rsid w:val="004139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623B5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23B5D"/>
    <w:rPr>
      <w:rFonts w:ascii="Segoe UI" w:hAnsi="Segoe UI" w:cs="Segoe UI"/>
      <w:sz w:val="18"/>
      <w:szCs w:val="18"/>
    </w:rPr>
  </w:style>
  <w:style w:type="character" w:styleId="Refdecomentrio">
    <w:name w:val="annotation reference"/>
    <w:basedOn w:val="Fontepargpadro"/>
    <w:uiPriority w:val="99"/>
    <w:semiHidden/>
    <w:unhideWhenUsed/>
    <w:rsid w:val="00181358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181358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181358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181358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181358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AC3C8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C3C8E"/>
  </w:style>
  <w:style w:type="paragraph" w:styleId="Rodap">
    <w:name w:val="footer"/>
    <w:basedOn w:val="Normal"/>
    <w:link w:val="RodapChar"/>
    <w:uiPriority w:val="99"/>
    <w:unhideWhenUsed/>
    <w:rsid w:val="00AC3C8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C3C8E"/>
  </w:style>
  <w:style w:type="paragraph" w:styleId="PargrafodaLista">
    <w:name w:val="List Paragraph"/>
    <w:basedOn w:val="Normal"/>
    <w:uiPriority w:val="34"/>
    <w:qFormat/>
    <w:rsid w:val="00AE56E9"/>
    <w:pPr>
      <w:ind w:left="720"/>
      <w:contextualSpacing/>
    </w:pPr>
  </w:style>
  <w:style w:type="table" w:styleId="Tabelacomgrade">
    <w:name w:val="Table Grid"/>
    <w:basedOn w:val="Tabelanormal"/>
    <w:uiPriority w:val="39"/>
    <w:rsid w:val="004139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623B5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23B5D"/>
    <w:rPr>
      <w:rFonts w:ascii="Segoe UI" w:hAnsi="Segoe UI" w:cs="Segoe UI"/>
      <w:sz w:val="18"/>
      <w:szCs w:val="18"/>
    </w:rPr>
  </w:style>
  <w:style w:type="character" w:styleId="Refdecomentrio">
    <w:name w:val="annotation reference"/>
    <w:basedOn w:val="Fontepargpadro"/>
    <w:uiPriority w:val="99"/>
    <w:semiHidden/>
    <w:unhideWhenUsed/>
    <w:rsid w:val="00181358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181358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181358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181358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181358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3" Type="http://schemas.microsoft.com/office/2007/relationships/stylesWithEffects" Target="stylesWithEffects.xml"/><Relationship Id="rId21" Type="http://schemas.openxmlformats.org/officeDocument/2006/relationships/image" Target="media/image10.jpeg"/><Relationship Id="rId34" Type="http://schemas.openxmlformats.org/officeDocument/2006/relationships/image" Target="media/image20.jpeg"/><Relationship Id="rId42" Type="http://schemas.openxmlformats.org/officeDocument/2006/relationships/image" Target="media/image27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oleObject" Target="embeddings/oleObject2.bin"/><Relationship Id="rId25" Type="http://schemas.openxmlformats.org/officeDocument/2006/relationships/image" Target="media/image13.jpe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oleObject" Target="embeddings/oleObject3.bin"/><Relationship Id="rId29" Type="http://schemas.openxmlformats.org/officeDocument/2006/relationships/image" Target="media/image16.png"/><Relationship Id="rId41" Type="http://schemas.openxmlformats.org/officeDocument/2006/relationships/oleObject" Target="embeddings/oleObject7.bin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1.png"/><Relationship Id="rId24" Type="http://schemas.openxmlformats.org/officeDocument/2006/relationships/image" Target="media/image12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png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oleObject" Target="embeddings/oleObject4.bin"/><Relationship Id="rId28" Type="http://schemas.openxmlformats.org/officeDocument/2006/relationships/image" Target="media/image15.jpeg"/><Relationship Id="rId36" Type="http://schemas.openxmlformats.org/officeDocument/2006/relationships/image" Target="media/image22.jpeg"/><Relationship Id="rId49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7.jpeg"/><Relationship Id="rId44" Type="http://schemas.openxmlformats.org/officeDocument/2006/relationships/image" Target="media/image28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1.bin"/><Relationship Id="rId22" Type="http://schemas.openxmlformats.org/officeDocument/2006/relationships/image" Target="media/image11.png"/><Relationship Id="rId27" Type="http://schemas.openxmlformats.org/officeDocument/2006/relationships/oleObject" Target="embeddings/oleObject5.bin"/><Relationship Id="rId30" Type="http://schemas.openxmlformats.org/officeDocument/2006/relationships/oleObject" Target="embeddings/oleObject6.bin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875</Words>
  <Characters>4731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CÂMARA DOS DEPUTADOS</Company>
  <LinksUpToDate>false</LinksUpToDate>
  <CharactersWithSpaces>5595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Larissa  Flores Miranda</dc:creator>
  <cp:keywords/>
  <dc:description/>
  <cp:lastModifiedBy>Christiane Coêlho da Rocha</cp:lastModifiedBy>
  <cp:revision>3</cp:revision>
  <cp:lastPrinted>2019-07-05T16:27:00Z</cp:lastPrinted>
  <dcterms:created xsi:type="dcterms:W3CDTF">2019-11-04T13:50:00Z</dcterms:created>
  <dcterms:modified xsi:type="dcterms:W3CDTF">2022-01-17T17:54:00Z</dcterms:modified>
</cp:coreProperties>
</file>